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72861" w:rsidRDefault="00172861">
      <w:pPr>
        <w:spacing w:line="240" w:lineRule="auto"/>
      </w:pPr>
    </w:p>
    <w:tbl>
      <w:tblPr>
        <w:tblStyle w:val="afffffffffffffffffffffffffff5"/>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172861" w14:paraId="57C9C68C" w14:textId="77777777">
        <w:trPr>
          <w:trHeight w:val="340"/>
        </w:trPr>
        <w:tc>
          <w:tcPr>
            <w:tcW w:w="3066" w:type="dxa"/>
            <w:shd w:val="clear" w:color="auto" w:fill="8DB3E2"/>
            <w:vAlign w:val="center"/>
          </w:tcPr>
          <w:p w14:paraId="00000002" w14:textId="77777777" w:rsidR="00172861" w:rsidRDefault="00000000">
            <w:pPr>
              <w:rPr>
                <w:color w:val="E36C09"/>
              </w:rPr>
            </w:pPr>
            <w:r>
              <w:t xml:space="preserve">PROGRAMA DE </w:t>
            </w:r>
          </w:p>
          <w:p w14:paraId="00000003" w14:textId="77777777" w:rsidR="00172861" w:rsidRDefault="00000000">
            <w:r>
              <w:t>FORMACIÓN</w:t>
            </w:r>
          </w:p>
        </w:tc>
        <w:tc>
          <w:tcPr>
            <w:tcW w:w="10355" w:type="dxa"/>
            <w:vAlign w:val="center"/>
          </w:tcPr>
          <w:p w14:paraId="00000004" w14:textId="77777777" w:rsidR="00172861" w:rsidRDefault="00000000">
            <w:pPr>
              <w:rPr>
                <w:b w:val="0"/>
              </w:rPr>
            </w:pPr>
            <w:r>
              <w:rPr>
                <w:b w:val="0"/>
              </w:rPr>
              <w:t>Implementación de infraestructura de tecnologías de la información y las comunicaciones.</w:t>
            </w:r>
          </w:p>
        </w:tc>
      </w:tr>
    </w:tbl>
    <w:p w14:paraId="00000005" w14:textId="77777777" w:rsidR="00172861" w:rsidRDefault="00172861">
      <w:pPr>
        <w:spacing w:line="240" w:lineRule="auto"/>
      </w:pPr>
    </w:p>
    <w:tbl>
      <w:tblPr>
        <w:tblStyle w:val="afffffffffffffffffffffffffff6"/>
        <w:tblW w:w="1342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2295"/>
        <w:gridCol w:w="1965"/>
        <w:gridCol w:w="7125"/>
      </w:tblGrid>
      <w:tr w:rsidR="00172861" w14:paraId="72D2D102" w14:textId="77777777">
        <w:trPr>
          <w:trHeight w:val="340"/>
        </w:trPr>
        <w:tc>
          <w:tcPr>
            <w:tcW w:w="2040" w:type="dxa"/>
            <w:shd w:val="clear" w:color="auto" w:fill="8DB3E2"/>
            <w:vAlign w:val="center"/>
          </w:tcPr>
          <w:p w14:paraId="00000006" w14:textId="77777777" w:rsidR="00172861" w:rsidRDefault="00000000">
            <w:pPr>
              <w:rPr>
                <w:b w:val="0"/>
              </w:rPr>
            </w:pPr>
            <w:r>
              <w:rPr>
                <w:b w:val="0"/>
              </w:rPr>
              <w:t>COMPETENCIA</w:t>
            </w:r>
          </w:p>
        </w:tc>
        <w:tc>
          <w:tcPr>
            <w:tcW w:w="2295" w:type="dxa"/>
            <w:vAlign w:val="center"/>
          </w:tcPr>
          <w:p w14:paraId="00000007" w14:textId="77777777" w:rsidR="00172861" w:rsidRDefault="00000000">
            <w:pPr>
              <w:rPr>
                <w:b w:val="0"/>
              </w:rPr>
            </w:pPr>
            <w:r>
              <w:rPr>
                <w:b w:val="0"/>
              </w:rPr>
              <w:t>220501120 Controlar el centro de datos de acuerdo con procedimiento técnico y estándares.</w:t>
            </w:r>
          </w:p>
        </w:tc>
        <w:tc>
          <w:tcPr>
            <w:tcW w:w="1965" w:type="dxa"/>
            <w:shd w:val="clear" w:color="auto" w:fill="8DB3E2"/>
            <w:vAlign w:val="center"/>
          </w:tcPr>
          <w:p w14:paraId="00000008" w14:textId="77777777" w:rsidR="00172861" w:rsidRDefault="00000000">
            <w:r>
              <w:t>RESULTADOS DE APRENDIZAJE</w:t>
            </w:r>
          </w:p>
        </w:tc>
        <w:tc>
          <w:tcPr>
            <w:tcW w:w="7125" w:type="dxa"/>
            <w:vAlign w:val="center"/>
          </w:tcPr>
          <w:p w14:paraId="00000009" w14:textId="77777777" w:rsidR="00172861" w:rsidRDefault="00000000">
            <w:pPr>
              <w:rPr>
                <w:b w:val="0"/>
              </w:rPr>
            </w:pPr>
            <w:r>
              <w:rPr>
                <w:b w:val="0"/>
              </w:rPr>
              <w:t>220501120-05. Establecer procesos de monitoreo a nivel técnico ambiental, salud y seguridad en el trabajo, en la infraestructura T.I. para el centro de datos, según normatividad vigente.</w:t>
            </w:r>
          </w:p>
        </w:tc>
      </w:tr>
    </w:tbl>
    <w:p w14:paraId="0000000A" w14:textId="77777777" w:rsidR="00172861" w:rsidRDefault="00172861">
      <w:pPr>
        <w:spacing w:line="240" w:lineRule="auto"/>
      </w:pPr>
    </w:p>
    <w:tbl>
      <w:tblPr>
        <w:tblStyle w:val="afffffffffffffffffffffffffff7"/>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172861" w14:paraId="1CA92600" w14:textId="77777777">
        <w:trPr>
          <w:trHeight w:val="340"/>
        </w:trPr>
        <w:tc>
          <w:tcPr>
            <w:tcW w:w="3066" w:type="dxa"/>
            <w:shd w:val="clear" w:color="auto" w:fill="8DB3E2"/>
            <w:vAlign w:val="center"/>
          </w:tcPr>
          <w:p w14:paraId="0000000B" w14:textId="77777777" w:rsidR="00172861" w:rsidRDefault="00000000">
            <w:pPr>
              <w:rPr>
                <w:b w:val="0"/>
              </w:rPr>
            </w:pPr>
            <w:r>
              <w:rPr>
                <w:b w:val="0"/>
              </w:rPr>
              <w:t>NÚMERO DEL COMPONENTE FORMATIVO</w:t>
            </w:r>
          </w:p>
        </w:tc>
        <w:tc>
          <w:tcPr>
            <w:tcW w:w="10355" w:type="dxa"/>
            <w:vAlign w:val="center"/>
          </w:tcPr>
          <w:p w14:paraId="0000000C" w14:textId="77777777" w:rsidR="00172861" w:rsidRDefault="00000000">
            <w:pPr>
              <w:rPr>
                <w:b w:val="0"/>
                <w:color w:val="E36C09"/>
              </w:rPr>
            </w:pPr>
            <w:r>
              <w:rPr>
                <w:b w:val="0"/>
              </w:rPr>
              <w:t>3</w:t>
            </w:r>
          </w:p>
        </w:tc>
      </w:tr>
      <w:tr w:rsidR="00172861" w14:paraId="2023939C" w14:textId="77777777">
        <w:trPr>
          <w:trHeight w:val="340"/>
        </w:trPr>
        <w:tc>
          <w:tcPr>
            <w:tcW w:w="3066" w:type="dxa"/>
            <w:shd w:val="clear" w:color="auto" w:fill="8DB3E2"/>
            <w:vAlign w:val="center"/>
          </w:tcPr>
          <w:p w14:paraId="0000000D" w14:textId="77777777" w:rsidR="00172861" w:rsidRDefault="00000000">
            <w:pPr>
              <w:rPr>
                <w:b w:val="0"/>
              </w:rPr>
            </w:pPr>
            <w:r>
              <w:rPr>
                <w:b w:val="0"/>
              </w:rPr>
              <w:t>NOMBRE DEL COMPONENTE FORMATIVO</w:t>
            </w:r>
          </w:p>
        </w:tc>
        <w:tc>
          <w:tcPr>
            <w:tcW w:w="10355" w:type="dxa"/>
            <w:vAlign w:val="center"/>
          </w:tcPr>
          <w:p w14:paraId="0000000E" w14:textId="77777777" w:rsidR="00172861" w:rsidRDefault="00000000">
            <w:pPr>
              <w:rPr>
                <w:b w:val="0"/>
              </w:rPr>
            </w:pPr>
            <w:r>
              <w:rPr>
                <w:b w:val="0"/>
              </w:rPr>
              <w:t>CF3- Monitoreo a la infraestructura T.I. según normativa vigente.</w:t>
            </w:r>
          </w:p>
        </w:tc>
      </w:tr>
      <w:tr w:rsidR="00172861" w14:paraId="0FE297B3" w14:textId="77777777">
        <w:trPr>
          <w:trHeight w:val="340"/>
        </w:trPr>
        <w:tc>
          <w:tcPr>
            <w:tcW w:w="3066" w:type="dxa"/>
            <w:shd w:val="clear" w:color="auto" w:fill="8DB3E2"/>
            <w:vAlign w:val="center"/>
          </w:tcPr>
          <w:p w14:paraId="0000000F" w14:textId="77777777" w:rsidR="00172861" w:rsidRDefault="00000000">
            <w:pPr>
              <w:rPr>
                <w:b w:val="0"/>
              </w:rPr>
            </w:pPr>
            <w:r>
              <w:rPr>
                <w:b w:val="0"/>
              </w:rPr>
              <w:t>BREVE DESCRIPCIÓN</w:t>
            </w:r>
          </w:p>
        </w:tc>
        <w:tc>
          <w:tcPr>
            <w:tcW w:w="10355" w:type="dxa"/>
            <w:vAlign w:val="center"/>
          </w:tcPr>
          <w:p w14:paraId="00000010" w14:textId="77777777" w:rsidR="00172861" w:rsidRDefault="00000000">
            <w:pPr>
              <w:rPr>
                <w:b w:val="0"/>
              </w:rPr>
            </w:pPr>
            <w:r>
              <w:rPr>
                <w:b w:val="0"/>
              </w:rPr>
              <w:t xml:space="preserve">En este componente formativo se abordan los conceptos necesarios para realizar monitoreo al centro de datos cumpliendo con las normativas vigentes. </w:t>
            </w:r>
          </w:p>
        </w:tc>
      </w:tr>
      <w:tr w:rsidR="00172861" w14:paraId="02E26135" w14:textId="77777777">
        <w:trPr>
          <w:trHeight w:val="340"/>
        </w:trPr>
        <w:tc>
          <w:tcPr>
            <w:tcW w:w="3066" w:type="dxa"/>
            <w:shd w:val="clear" w:color="auto" w:fill="8DB3E2"/>
            <w:vAlign w:val="center"/>
          </w:tcPr>
          <w:p w14:paraId="00000011" w14:textId="77777777" w:rsidR="00172861" w:rsidRDefault="00000000">
            <w:pPr>
              <w:rPr>
                <w:b w:val="0"/>
              </w:rPr>
            </w:pPr>
            <w:r>
              <w:rPr>
                <w:b w:val="0"/>
              </w:rPr>
              <w:t>PALABRAS CLAVE</w:t>
            </w:r>
          </w:p>
        </w:tc>
        <w:tc>
          <w:tcPr>
            <w:tcW w:w="10355" w:type="dxa"/>
            <w:vAlign w:val="center"/>
          </w:tcPr>
          <w:p w14:paraId="00000012" w14:textId="77777777" w:rsidR="00172861" w:rsidRDefault="00000000">
            <w:pPr>
              <w:rPr>
                <w:b w:val="0"/>
                <w:color w:val="202124"/>
              </w:rPr>
            </w:pPr>
            <w:r>
              <w:rPr>
                <w:b w:val="0"/>
                <w:color w:val="202124"/>
              </w:rPr>
              <w:t>Centro de Datos.</w:t>
            </w:r>
          </w:p>
          <w:p w14:paraId="00000013" w14:textId="77777777" w:rsidR="00172861" w:rsidRDefault="00000000">
            <w:pPr>
              <w:rPr>
                <w:b w:val="0"/>
                <w:color w:val="202124"/>
              </w:rPr>
            </w:pPr>
            <w:r>
              <w:rPr>
                <w:b w:val="0"/>
                <w:color w:val="202124"/>
              </w:rPr>
              <w:t>Contingencia.</w:t>
            </w:r>
          </w:p>
          <w:p w14:paraId="00000014" w14:textId="77777777" w:rsidR="00172861" w:rsidRDefault="00000000">
            <w:pPr>
              <w:rPr>
                <w:b w:val="0"/>
                <w:color w:val="202124"/>
              </w:rPr>
            </w:pPr>
            <w:r>
              <w:rPr>
                <w:b w:val="0"/>
                <w:color w:val="202124"/>
              </w:rPr>
              <w:t>Tecnologías de la información T.I.</w:t>
            </w:r>
          </w:p>
          <w:p w14:paraId="00000015" w14:textId="77777777" w:rsidR="00172861" w:rsidRDefault="00000000">
            <w:pPr>
              <w:rPr>
                <w:b w:val="0"/>
                <w:color w:val="202124"/>
              </w:rPr>
            </w:pPr>
            <w:r>
              <w:rPr>
                <w:b w:val="0"/>
                <w:color w:val="202124"/>
              </w:rPr>
              <w:t>Monitoreo.</w:t>
            </w:r>
          </w:p>
        </w:tc>
      </w:tr>
    </w:tbl>
    <w:p w14:paraId="00000016" w14:textId="77777777" w:rsidR="00172861" w:rsidRDefault="00172861">
      <w:pPr>
        <w:spacing w:line="240" w:lineRule="auto"/>
      </w:pPr>
    </w:p>
    <w:tbl>
      <w:tblPr>
        <w:tblStyle w:val="afffffffffffffffffffffffffff8"/>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172861" w14:paraId="41B7E40D" w14:textId="77777777">
        <w:trPr>
          <w:trHeight w:val="505"/>
        </w:trPr>
        <w:tc>
          <w:tcPr>
            <w:tcW w:w="3066" w:type="dxa"/>
            <w:shd w:val="clear" w:color="auto" w:fill="8DB3E2"/>
            <w:vAlign w:val="center"/>
          </w:tcPr>
          <w:p w14:paraId="00000017" w14:textId="77777777" w:rsidR="00172861" w:rsidRDefault="00000000">
            <w:pPr>
              <w:rPr>
                <w:b w:val="0"/>
              </w:rPr>
            </w:pPr>
            <w:r>
              <w:rPr>
                <w:b w:val="0"/>
              </w:rPr>
              <w:t>ÁREA OCUPACIONAL</w:t>
            </w:r>
          </w:p>
        </w:tc>
        <w:tc>
          <w:tcPr>
            <w:tcW w:w="10355" w:type="dxa"/>
            <w:vAlign w:val="center"/>
          </w:tcPr>
          <w:p w14:paraId="00000018" w14:textId="77777777" w:rsidR="00172861" w:rsidRDefault="00000000">
            <w:pPr>
              <w:rPr>
                <w:b w:val="0"/>
              </w:rPr>
            </w:pPr>
            <w:r>
              <w:rPr>
                <w:b w:val="0"/>
              </w:rPr>
              <w:t>CIENCIAS NATURALES, APLICADAS Y RELACIONADAS.</w:t>
            </w:r>
          </w:p>
        </w:tc>
      </w:tr>
      <w:tr w:rsidR="00172861" w14:paraId="46B4B099" w14:textId="77777777">
        <w:trPr>
          <w:trHeight w:val="465"/>
        </w:trPr>
        <w:tc>
          <w:tcPr>
            <w:tcW w:w="3066" w:type="dxa"/>
            <w:shd w:val="clear" w:color="auto" w:fill="8DB3E2"/>
            <w:vAlign w:val="center"/>
          </w:tcPr>
          <w:p w14:paraId="00000019" w14:textId="77777777" w:rsidR="00172861" w:rsidRDefault="00000000">
            <w:pPr>
              <w:rPr>
                <w:b w:val="0"/>
              </w:rPr>
            </w:pPr>
            <w:r>
              <w:rPr>
                <w:b w:val="0"/>
              </w:rPr>
              <w:t>IDIOMA</w:t>
            </w:r>
          </w:p>
        </w:tc>
        <w:tc>
          <w:tcPr>
            <w:tcW w:w="10355" w:type="dxa"/>
            <w:vAlign w:val="center"/>
          </w:tcPr>
          <w:p w14:paraId="0000001A" w14:textId="77777777" w:rsidR="00172861" w:rsidRDefault="00000000">
            <w:pPr>
              <w:rPr>
                <w:b w:val="0"/>
              </w:rPr>
            </w:pPr>
            <w:r>
              <w:rPr>
                <w:b w:val="0"/>
              </w:rPr>
              <w:t xml:space="preserve">ES-LA Español América Latina. </w:t>
            </w:r>
          </w:p>
        </w:tc>
      </w:tr>
    </w:tbl>
    <w:p w14:paraId="0000001B" w14:textId="77777777" w:rsidR="00172861" w:rsidRDefault="00000000">
      <w:pPr>
        <w:pBdr>
          <w:top w:val="nil"/>
          <w:left w:val="nil"/>
          <w:bottom w:val="nil"/>
          <w:right w:val="nil"/>
          <w:between w:val="nil"/>
        </w:pBdr>
        <w:spacing w:line="240" w:lineRule="auto"/>
        <w:jc w:val="both"/>
      </w:pPr>
      <w:r>
        <w:lastRenderedPageBreak/>
        <w:t xml:space="preserve"> </w:t>
      </w:r>
    </w:p>
    <w:p w14:paraId="0000001C" w14:textId="77777777" w:rsidR="00172861" w:rsidRDefault="00000000">
      <w:pPr>
        <w:keepNext/>
        <w:keepLines/>
        <w:pBdr>
          <w:top w:val="nil"/>
          <w:left w:val="nil"/>
          <w:bottom w:val="nil"/>
          <w:right w:val="nil"/>
          <w:between w:val="nil"/>
        </w:pBdr>
        <w:spacing w:before="400" w:after="120" w:line="240" w:lineRule="auto"/>
        <w:rPr>
          <w:b/>
          <w:color w:val="9900FF"/>
        </w:rPr>
      </w:pPr>
      <w:sdt>
        <w:sdtPr>
          <w:tag w:val="goog_rdk_0"/>
          <w:id w:val="-1423950302"/>
        </w:sdtPr>
        <w:sdtContent>
          <w:commentRangeStart w:id="0"/>
        </w:sdtContent>
      </w:sdt>
      <w:r>
        <w:rPr>
          <w:b/>
          <w:color w:val="9900FF"/>
        </w:rPr>
        <w:t>TABLA DE CONTENIDOS</w:t>
      </w:r>
      <w:commentRangeEnd w:id="0"/>
      <w:r>
        <w:commentReference w:id="0"/>
      </w:r>
    </w:p>
    <w:p w14:paraId="0000001D" w14:textId="77777777" w:rsidR="00172861" w:rsidRDefault="00000000">
      <w:pPr>
        <w:spacing w:line="240" w:lineRule="auto"/>
        <w:rPr>
          <w:color w:val="FF0000"/>
        </w:rPr>
      </w:pPr>
      <w:r>
        <w:rPr>
          <w:color w:val="9900FF"/>
        </w:rPr>
        <w:t>1. Establecer procesos de monitoreo.</w:t>
      </w:r>
      <w:r>
        <w:rPr>
          <w:color w:val="9900FF"/>
        </w:rPr>
        <w:tab/>
      </w:r>
      <w:r>
        <w:rPr>
          <w:color w:val="FF0000"/>
        </w:rPr>
        <w:t xml:space="preserve"> </w:t>
      </w:r>
    </w:p>
    <w:sdt>
      <w:sdtPr>
        <w:tag w:val="goog_rdk_3"/>
        <w:id w:val="-1304150970"/>
      </w:sdtPr>
      <w:sdtContent>
        <w:p w14:paraId="0000001E" w14:textId="77777777" w:rsidR="00172861" w:rsidRDefault="00000000">
          <w:pPr>
            <w:spacing w:line="240" w:lineRule="auto"/>
            <w:rPr>
              <w:del w:id="1" w:author="Laura Murcia" w:date="2023-02-08T17:56:00Z"/>
              <w:color w:val="FF0000"/>
            </w:rPr>
          </w:pPr>
          <w:sdt>
            <w:sdtPr>
              <w:tag w:val="goog_rdk_2"/>
              <w:id w:val="-2141171103"/>
            </w:sdtPr>
            <w:sdtContent>
              <w:del w:id="2" w:author="Laura Murcia" w:date="2023-02-08T17:56:00Z">
                <w:r>
                  <w:rPr>
                    <w:color w:val="FF0000"/>
                  </w:rPr>
                  <w:delText>1.1. Componentes administrativos del centro de datos.</w:delText>
                </w:r>
              </w:del>
            </w:sdtContent>
          </w:sdt>
        </w:p>
      </w:sdtContent>
    </w:sdt>
    <w:sdt>
      <w:sdtPr>
        <w:tag w:val="goog_rdk_5"/>
        <w:id w:val="544715210"/>
      </w:sdtPr>
      <w:sdtContent>
        <w:p w14:paraId="0000001F" w14:textId="77777777" w:rsidR="00172861" w:rsidRDefault="00000000">
          <w:pPr>
            <w:spacing w:line="240" w:lineRule="auto"/>
            <w:rPr>
              <w:del w:id="3" w:author="Laura Murcia" w:date="2023-02-08T17:56:00Z"/>
              <w:color w:val="FF0000"/>
            </w:rPr>
          </w:pPr>
          <w:sdt>
            <w:sdtPr>
              <w:tag w:val="goog_rdk_4"/>
              <w:id w:val="-1822573772"/>
            </w:sdtPr>
            <w:sdtContent>
              <w:del w:id="4" w:author="Laura Murcia" w:date="2023-02-08T17:56:00Z">
                <w:r>
                  <w:rPr>
                    <w:color w:val="FF0000"/>
                  </w:rPr>
                  <w:delText>1.2. Técnicas y procedimientos para el monitoreo del centro de datos y gestión de la información.</w:delText>
                </w:r>
              </w:del>
            </w:sdtContent>
          </w:sdt>
        </w:p>
      </w:sdtContent>
    </w:sdt>
    <w:sdt>
      <w:sdtPr>
        <w:tag w:val="goog_rdk_7"/>
        <w:id w:val="-566796384"/>
      </w:sdtPr>
      <w:sdtContent>
        <w:p w14:paraId="00000020" w14:textId="77777777" w:rsidR="00172861" w:rsidRDefault="00000000">
          <w:pPr>
            <w:spacing w:line="240" w:lineRule="auto"/>
            <w:rPr>
              <w:del w:id="5" w:author="Laura Murcia" w:date="2023-02-08T17:56:00Z"/>
              <w:color w:val="FF0000"/>
            </w:rPr>
          </w:pPr>
          <w:sdt>
            <w:sdtPr>
              <w:tag w:val="goog_rdk_6"/>
              <w:id w:val="72095216"/>
            </w:sdtPr>
            <w:sdtContent>
              <w:del w:id="6" w:author="Laura Murcia" w:date="2023-02-08T17:56:00Z">
                <w:r>
                  <w:rPr>
                    <w:color w:val="FF0000"/>
                  </w:rPr>
                  <w:delText>1.3. Niveles de operación de los componentes de monitoreo.</w:delText>
                </w:r>
              </w:del>
            </w:sdtContent>
          </w:sdt>
        </w:p>
      </w:sdtContent>
    </w:sdt>
    <w:sdt>
      <w:sdtPr>
        <w:tag w:val="goog_rdk_9"/>
        <w:id w:val="19440702"/>
      </w:sdtPr>
      <w:sdtContent>
        <w:p w14:paraId="00000021" w14:textId="77777777" w:rsidR="00172861" w:rsidRDefault="00000000">
          <w:pPr>
            <w:spacing w:line="240" w:lineRule="auto"/>
            <w:rPr>
              <w:del w:id="7" w:author="Laura Murcia" w:date="2023-02-08T17:56:00Z"/>
              <w:color w:val="FF0000"/>
            </w:rPr>
          </w:pPr>
          <w:sdt>
            <w:sdtPr>
              <w:tag w:val="goog_rdk_8"/>
              <w:id w:val="-712960761"/>
            </w:sdtPr>
            <w:sdtContent>
              <w:del w:id="8" w:author="Laura Murcia" w:date="2023-02-08T17:56:00Z">
                <w:r>
                  <w:rPr>
                    <w:color w:val="FF0000"/>
                  </w:rPr>
                  <w:delText>1.4. Sistemas de administración del centro de datos.</w:delText>
                </w:r>
              </w:del>
            </w:sdtContent>
          </w:sdt>
        </w:p>
      </w:sdtContent>
    </w:sdt>
    <w:p w14:paraId="00000022" w14:textId="77777777" w:rsidR="00172861" w:rsidRDefault="00000000">
      <w:pPr>
        <w:spacing w:line="240" w:lineRule="auto"/>
      </w:pPr>
      <w:r>
        <w:t>2. Plan de contingencia.</w:t>
      </w:r>
    </w:p>
    <w:p w14:paraId="00000023" w14:textId="77777777" w:rsidR="00172861" w:rsidRDefault="00000000">
      <w:pPr>
        <w:spacing w:line="240" w:lineRule="auto"/>
      </w:pPr>
      <w:r>
        <w:t>3. Evaluación de causas.</w:t>
      </w:r>
      <w:r>
        <w:tab/>
      </w:r>
    </w:p>
    <w:p w14:paraId="00000024" w14:textId="77777777" w:rsidR="00172861" w:rsidRDefault="00000000">
      <w:pPr>
        <w:spacing w:line="240" w:lineRule="auto"/>
      </w:pPr>
      <w:r>
        <w:t>4. Uso de recursos medioambientales.</w:t>
      </w:r>
      <w:r>
        <w:tab/>
      </w:r>
    </w:p>
    <w:p w14:paraId="00000025" w14:textId="77777777" w:rsidR="00172861" w:rsidRDefault="00000000">
      <w:pPr>
        <w:spacing w:line="240" w:lineRule="auto"/>
      </w:pPr>
      <w:r>
        <w:t>5. Manejo de posturas.</w:t>
      </w:r>
    </w:p>
    <w:p w14:paraId="00000026" w14:textId="77777777" w:rsidR="00172861" w:rsidRDefault="00000000">
      <w:pPr>
        <w:spacing w:line="240" w:lineRule="auto"/>
      </w:pPr>
      <w:r>
        <w:t>6. Buenas prácticas.</w:t>
      </w:r>
      <w:r>
        <w:tab/>
      </w:r>
    </w:p>
    <w:p w14:paraId="00000027" w14:textId="77777777" w:rsidR="00172861" w:rsidRDefault="00000000">
      <w:pPr>
        <w:spacing w:line="240" w:lineRule="auto"/>
      </w:pPr>
      <w:r>
        <w:t>7. Bitácoras e inventarios.</w:t>
      </w:r>
      <w:r>
        <w:tab/>
      </w:r>
    </w:p>
    <w:bookmarkStart w:id="9" w:name="_heading=h.4d34og8" w:colFirst="0" w:colLast="0" w:displacedByCustomXml="next"/>
    <w:bookmarkEnd w:id="9" w:displacedByCustomXml="next"/>
    <w:sdt>
      <w:sdtPr>
        <w:tag w:val="goog_rdk_12"/>
        <w:id w:val="-1166629833"/>
      </w:sdtPr>
      <w:sdtContent>
        <w:p w14:paraId="00000028" w14:textId="77777777" w:rsidR="00172861" w:rsidRDefault="00000000">
          <w:pPr>
            <w:spacing w:line="240" w:lineRule="auto"/>
            <w:rPr>
              <w:del w:id="10" w:author="Laura Murcia" w:date="2023-02-08T17:59:00Z"/>
              <w:color w:val="FF0000"/>
            </w:rPr>
          </w:pPr>
          <w:sdt>
            <w:sdtPr>
              <w:tag w:val="goog_rdk_11"/>
              <w:id w:val="985661242"/>
            </w:sdtPr>
            <w:sdtContent>
              <w:del w:id="11" w:author="Laura Murcia" w:date="2023-02-08T17:59:00Z">
                <w:r>
                  <w:rPr>
                    <w:color w:val="FF0000"/>
                  </w:rPr>
                  <w:delText>7.1. Clasificación de los inventarios.</w:delText>
                </w:r>
              </w:del>
            </w:sdtContent>
          </w:sdt>
        </w:p>
      </w:sdtContent>
    </w:sdt>
    <w:sdt>
      <w:sdtPr>
        <w:tag w:val="goog_rdk_14"/>
        <w:id w:val="148644204"/>
      </w:sdtPr>
      <w:sdtContent>
        <w:p w14:paraId="00000029" w14:textId="77777777" w:rsidR="00172861" w:rsidRDefault="00000000">
          <w:pPr>
            <w:spacing w:line="240" w:lineRule="auto"/>
            <w:rPr>
              <w:del w:id="12" w:author="Laura Murcia" w:date="2023-02-08T17:59:00Z"/>
              <w:color w:val="FF0000"/>
            </w:rPr>
          </w:pPr>
          <w:sdt>
            <w:sdtPr>
              <w:tag w:val="goog_rdk_13"/>
              <w:id w:val="577796317"/>
            </w:sdtPr>
            <w:sdtContent>
              <w:del w:id="13" w:author="Laura Murcia" w:date="2023-02-08T17:59:00Z">
                <w:r>
                  <w:rPr>
                    <w:color w:val="FF0000"/>
                  </w:rPr>
                  <w:delText>7.2. Paso a paso para implementar un inventario.</w:delText>
                </w:r>
              </w:del>
            </w:sdtContent>
          </w:sdt>
        </w:p>
      </w:sdtContent>
    </w:sdt>
    <w:sdt>
      <w:sdtPr>
        <w:tag w:val="goog_rdk_16"/>
        <w:id w:val="-668251828"/>
      </w:sdtPr>
      <w:sdtContent>
        <w:p w14:paraId="0000002A" w14:textId="77777777" w:rsidR="00172861" w:rsidRDefault="00000000">
          <w:pPr>
            <w:spacing w:line="240" w:lineRule="auto"/>
            <w:rPr>
              <w:del w:id="14" w:author="Laura Murcia" w:date="2023-02-08T17:59:00Z"/>
              <w:color w:val="FF0000"/>
            </w:rPr>
          </w:pPr>
          <w:sdt>
            <w:sdtPr>
              <w:tag w:val="goog_rdk_15"/>
              <w:id w:val="2089410714"/>
            </w:sdtPr>
            <w:sdtContent>
              <w:del w:id="15" w:author="Laura Murcia" w:date="2023-02-08T17:59:00Z">
                <w:r>
                  <w:rPr>
                    <w:color w:val="FF0000"/>
                  </w:rPr>
                  <w:delText>7.3. Sistemas de control de inventarios.</w:delText>
                </w:r>
              </w:del>
            </w:sdtContent>
          </w:sdt>
        </w:p>
      </w:sdtContent>
    </w:sdt>
    <w:p w14:paraId="0000002B" w14:textId="77777777" w:rsidR="00172861" w:rsidRDefault="00172861">
      <w:pPr>
        <w:spacing w:line="240" w:lineRule="auto"/>
        <w:rPr>
          <w:b/>
        </w:rPr>
      </w:pPr>
    </w:p>
    <w:p w14:paraId="0000002C" w14:textId="77777777" w:rsidR="00172861" w:rsidRDefault="00172861">
      <w:pPr>
        <w:spacing w:line="240" w:lineRule="auto"/>
        <w:rPr>
          <w:b/>
        </w:rPr>
      </w:pPr>
    </w:p>
    <w:p w14:paraId="0000002D" w14:textId="77777777" w:rsidR="00172861" w:rsidRDefault="00000000">
      <w:pPr>
        <w:spacing w:line="240" w:lineRule="auto"/>
        <w:rPr>
          <w:b/>
        </w:rPr>
      </w:pPr>
      <w:r>
        <w:rPr>
          <w:b/>
        </w:rPr>
        <w:t>INTRODUCCIÓN</w:t>
      </w:r>
    </w:p>
    <w:p w14:paraId="0000002E" w14:textId="77777777" w:rsidR="00172861" w:rsidRDefault="00172861">
      <w:pPr>
        <w:spacing w:line="240" w:lineRule="auto"/>
      </w:pPr>
      <w:bookmarkStart w:id="16" w:name="_heading=h.gjdgxs" w:colFirst="0" w:colLast="0"/>
      <w:bookmarkEnd w:id="16"/>
    </w:p>
    <w:tbl>
      <w:tblPr>
        <w:tblStyle w:val="afffffffffffffffffffffffffff9"/>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27E0A039" w14:textId="77777777">
        <w:trPr>
          <w:trHeight w:val="444"/>
        </w:trPr>
        <w:tc>
          <w:tcPr>
            <w:tcW w:w="13422" w:type="dxa"/>
            <w:shd w:val="clear" w:color="auto" w:fill="8DB3E2"/>
          </w:tcPr>
          <w:p w14:paraId="0000002F" w14:textId="77777777" w:rsidR="00172861" w:rsidRDefault="00000000">
            <w:pPr>
              <w:keepNext/>
              <w:keepLines/>
              <w:pBdr>
                <w:top w:val="nil"/>
                <w:left w:val="nil"/>
                <w:bottom w:val="nil"/>
                <w:right w:val="nil"/>
                <w:between w:val="nil"/>
              </w:pBdr>
              <w:spacing w:before="400" w:after="120"/>
              <w:jc w:val="center"/>
              <w:rPr>
                <w:color w:val="FF0000"/>
                <w:sz w:val="22"/>
                <w:szCs w:val="22"/>
              </w:rPr>
            </w:pPr>
            <w:r>
              <w:rPr>
                <w:b w:val="0"/>
                <w:color w:val="000000"/>
                <w:sz w:val="22"/>
                <w:szCs w:val="22"/>
              </w:rPr>
              <w:t xml:space="preserve">Cuadro de texto </w:t>
            </w:r>
          </w:p>
        </w:tc>
      </w:tr>
      <w:tr w:rsidR="00172861" w14:paraId="6F6F75C8" w14:textId="77777777">
        <w:tc>
          <w:tcPr>
            <w:tcW w:w="13422" w:type="dxa"/>
            <w:shd w:val="clear" w:color="auto" w:fill="FFFFFF"/>
          </w:tcPr>
          <w:p w14:paraId="00000030" w14:textId="77777777" w:rsidR="00172861" w:rsidRDefault="00000000">
            <w:pPr>
              <w:jc w:val="both"/>
              <w:rPr>
                <w:b w:val="0"/>
                <w:color w:val="202124"/>
                <w:sz w:val="22"/>
                <w:szCs w:val="22"/>
              </w:rPr>
            </w:pPr>
            <w:r>
              <w:rPr>
                <w:b w:val="0"/>
                <w:color w:val="202124"/>
                <w:sz w:val="22"/>
                <w:szCs w:val="22"/>
              </w:rPr>
              <w:t xml:space="preserve">Cada edificación posee un diseño que lo hace único, por ello podemos reconocer en fotografías el Burj Khalifa en Emiratos Árabes o el One World Trade Center ubicado en Estados Unidos, cada arquitecto plasma en ellos un patrón que permite integrarlo al contexto en el que se encuentre; de la misma manera diseñará un espacio en el cual se controle toda la parte lógica del edificio en un solo espacio y para ello se deben tener presentes las normativas y estándares internacionales que permitan su administración y control evitando el colapso de todo el sistema de información.  </w:t>
            </w:r>
          </w:p>
          <w:p w14:paraId="00000031" w14:textId="77777777" w:rsidR="00172861" w:rsidRDefault="00172861">
            <w:pPr>
              <w:jc w:val="both"/>
              <w:rPr>
                <w:b w:val="0"/>
                <w:color w:val="202124"/>
                <w:sz w:val="22"/>
                <w:szCs w:val="22"/>
              </w:rPr>
            </w:pPr>
          </w:p>
          <w:p w14:paraId="00000032" w14:textId="77777777" w:rsidR="00172861" w:rsidRDefault="00000000">
            <w:pPr>
              <w:jc w:val="both"/>
              <w:rPr>
                <w:b w:val="0"/>
                <w:color w:val="202124"/>
                <w:sz w:val="22"/>
                <w:szCs w:val="22"/>
              </w:rPr>
            </w:pPr>
            <w:r>
              <w:rPr>
                <w:b w:val="0"/>
                <w:color w:val="202124"/>
                <w:sz w:val="22"/>
                <w:szCs w:val="22"/>
              </w:rPr>
              <w:t xml:space="preserve">Este componente formativo aborda la temática del monitoreo del centro de datos según la normatividad vigente; a través de la apropiación de conceptos claves, se reconocerán los estándares internacionales que permiten administrar las variables del centro de datos, así evitar caídas del sistema y errores humanos que afecten el normal funcionamiento y operación de la empresa. </w:t>
            </w:r>
          </w:p>
          <w:p w14:paraId="00000033" w14:textId="77777777" w:rsidR="00172861" w:rsidRDefault="00172861">
            <w:pPr>
              <w:jc w:val="both"/>
              <w:rPr>
                <w:b w:val="0"/>
                <w:color w:val="202124"/>
                <w:sz w:val="22"/>
                <w:szCs w:val="22"/>
              </w:rPr>
            </w:pPr>
          </w:p>
          <w:p w14:paraId="00000034" w14:textId="77777777" w:rsidR="00172861" w:rsidRDefault="00000000">
            <w:pPr>
              <w:jc w:val="both"/>
              <w:rPr>
                <w:b w:val="0"/>
                <w:color w:val="202124"/>
                <w:sz w:val="22"/>
                <w:szCs w:val="22"/>
              </w:rPr>
            </w:pPr>
            <w:r>
              <w:rPr>
                <w:b w:val="0"/>
                <w:color w:val="202124"/>
                <w:sz w:val="22"/>
                <w:szCs w:val="22"/>
              </w:rPr>
              <w:t xml:space="preserve">Comprender la importancia de las contingencias, evaluar las causas de los incidentes, aplicar buenas prácticas en el ejercicio administrativo del centro de datos, llevar bitácoras e inventarios de los equipos que integran la infraestructura TI, además de reconocer el correcto manejo de residuos, son algunos de los temas que serán tratados. </w:t>
            </w:r>
          </w:p>
          <w:p w14:paraId="00000035" w14:textId="77777777" w:rsidR="00172861" w:rsidRDefault="00172861">
            <w:pPr>
              <w:jc w:val="both"/>
              <w:rPr>
                <w:b w:val="0"/>
                <w:color w:val="202124"/>
                <w:sz w:val="22"/>
                <w:szCs w:val="22"/>
              </w:rPr>
            </w:pPr>
          </w:p>
          <w:p w14:paraId="00000036" w14:textId="77777777" w:rsidR="00172861" w:rsidRDefault="00000000">
            <w:pPr>
              <w:jc w:val="both"/>
              <w:rPr>
                <w:b w:val="0"/>
                <w:color w:val="202124"/>
                <w:sz w:val="22"/>
                <w:szCs w:val="22"/>
              </w:rPr>
            </w:pPr>
            <w:r>
              <w:rPr>
                <w:b w:val="0"/>
                <w:color w:val="202124"/>
                <w:sz w:val="22"/>
                <w:szCs w:val="22"/>
              </w:rPr>
              <w:t xml:space="preserve">Extendemos una invitación a leer el material y apropiarse de los conceptos aquí inmersos, serán de gran aporte en su formación y le permitirán reconocer y aplicar las normativas vigentes para el monitoreo a los centros de datos, implementar buenas prácticas de seguridad y salud en el trabajo, además del manejo medioambiental de los residuos. </w:t>
            </w:r>
          </w:p>
          <w:p w14:paraId="00000037" w14:textId="77777777" w:rsidR="00172861" w:rsidRDefault="00172861">
            <w:pPr>
              <w:jc w:val="both"/>
              <w:rPr>
                <w:b w:val="0"/>
                <w:color w:val="202124"/>
                <w:sz w:val="22"/>
                <w:szCs w:val="22"/>
              </w:rPr>
            </w:pPr>
          </w:p>
          <w:p w14:paraId="00000038" w14:textId="77777777" w:rsidR="00172861" w:rsidRDefault="00000000">
            <w:pPr>
              <w:pBdr>
                <w:top w:val="nil"/>
                <w:left w:val="nil"/>
                <w:bottom w:val="nil"/>
                <w:right w:val="nil"/>
                <w:between w:val="nil"/>
              </w:pBdr>
              <w:jc w:val="both"/>
              <w:rPr>
                <w:b w:val="0"/>
                <w:color w:val="202124"/>
                <w:sz w:val="22"/>
                <w:szCs w:val="22"/>
              </w:rPr>
            </w:pPr>
            <w:r>
              <w:rPr>
                <w:b w:val="0"/>
                <w:color w:val="202124"/>
                <w:sz w:val="22"/>
                <w:szCs w:val="22"/>
              </w:rPr>
              <w:t>En el siguiente video conocerá, de forma general, la temática que estudiará a lo largo del componente formativo. ¡Muchos éxitos en este proceso de aprendizaje!</w:t>
            </w:r>
          </w:p>
          <w:p w14:paraId="00000039" w14:textId="77777777" w:rsidR="00172861" w:rsidRDefault="00172861">
            <w:pPr>
              <w:pBdr>
                <w:top w:val="nil"/>
                <w:left w:val="nil"/>
                <w:bottom w:val="nil"/>
                <w:right w:val="nil"/>
                <w:between w:val="nil"/>
              </w:pBdr>
              <w:jc w:val="both"/>
              <w:rPr>
                <w:b w:val="0"/>
                <w:color w:val="202124"/>
                <w:sz w:val="22"/>
                <w:szCs w:val="22"/>
              </w:rPr>
            </w:pPr>
          </w:p>
          <w:p w14:paraId="0000003A" w14:textId="77777777" w:rsidR="00172861" w:rsidRDefault="00000000">
            <w:pPr>
              <w:pBdr>
                <w:top w:val="nil"/>
                <w:left w:val="nil"/>
                <w:bottom w:val="nil"/>
                <w:right w:val="nil"/>
                <w:between w:val="nil"/>
              </w:pBdr>
              <w:jc w:val="both"/>
              <w:rPr>
                <w:b w:val="0"/>
                <w:color w:val="7F7F7F"/>
                <w:sz w:val="22"/>
                <w:szCs w:val="22"/>
                <w:highlight w:val="yellow"/>
              </w:rPr>
            </w:pPr>
            <w:r>
              <w:rPr>
                <w:b w:val="0"/>
                <w:color w:val="202124"/>
                <w:sz w:val="22"/>
                <w:szCs w:val="22"/>
              </w:rPr>
              <w:t xml:space="preserve">¡Bienvenido! </w:t>
            </w:r>
          </w:p>
          <w:p w14:paraId="0000003B" w14:textId="77777777" w:rsidR="00172861" w:rsidRDefault="00172861">
            <w:pPr>
              <w:ind w:left="850"/>
              <w:jc w:val="both"/>
              <w:rPr>
                <w:color w:val="7F7F7F"/>
                <w:sz w:val="22"/>
                <w:szCs w:val="22"/>
              </w:rPr>
            </w:pPr>
          </w:p>
        </w:tc>
      </w:tr>
    </w:tbl>
    <w:p w14:paraId="0000003C" w14:textId="77777777" w:rsidR="00172861" w:rsidRDefault="00172861">
      <w:pPr>
        <w:spacing w:line="240" w:lineRule="auto"/>
      </w:pPr>
    </w:p>
    <w:p w14:paraId="0000003D" w14:textId="77777777" w:rsidR="00172861" w:rsidRDefault="00000000">
      <w:pPr>
        <w:spacing w:line="240" w:lineRule="auto"/>
        <w:rPr>
          <w:i/>
        </w:rPr>
      </w:pPr>
      <w:r>
        <w:rPr>
          <w:b/>
        </w:rPr>
        <w:t xml:space="preserve">GUION DE VIDEO INTRODUCTORIO </w:t>
      </w:r>
    </w:p>
    <w:p w14:paraId="0000003E" w14:textId="77777777" w:rsidR="00172861" w:rsidRDefault="00000000">
      <w:pPr>
        <w:spacing w:line="240" w:lineRule="auto"/>
        <w:jc w:val="both"/>
        <w:rPr>
          <w:shd w:val="clear" w:color="auto" w:fill="4A86E8"/>
        </w:rPr>
      </w:pPr>
      <w:r>
        <w:rPr>
          <w:shd w:val="clear" w:color="auto" w:fill="4A86E8"/>
        </w:rPr>
        <w:t xml:space="preserve"> </w:t>
      </w:r>
    </w:p>
    <w:p w14:paraId="0000003F" w14:textId="77777777" w:rsidR="00172861" w:rsidRDefault="00172861">
      <w:pPr>
        <w:spacing w:line="240" w:lineRule="auto"/>
        <w:jc w:val="both"/>
      </w:pPr>
    </w:p>
    <w:tbl>
      <w:tblPr>
        <w:tblStyle w:val="afffffffffffffffffffffffffffa"/>
        <w:tblW w:w="1340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3450"/>
        <w:gridCol w:w="1472"/>
        <w:gridCol w:w="3937"/>
        <w:gridCol w:w="3372"/>
      </w:tblGrid>
      <w:tr w:rsidR="00172861" w14:paraId="22067A03" w14:textId="77777777">
        <w:trPr>
          <w:trHeight w:val="460"/>
        </w:trPr>
        <w:tc>
          <w:tcPr>
            <w:tcW w:w="1170" w:type="dxa"/>
            <w:shd w:val="clear" w:color="auto" w:fill="C9DAF8"/>
            <w:tcMar>
              <w:top w:w="100" w:type="dxa"/>
              <w:left w:w="100" w:type="dxa"/>
              <w:bottom w:w="100" w:type="dxa"/>
              <w:right w:w="100" w:type="dxa"/>
            </w:tcMar>
          </w:tcPr>
          <w:p w14:paraId="00000040" w14:textId="77777777" w:rsidR="00172861" w:rsidRDefault="00000000">
            <w:pPr>
              <w:widowControl w:val="0"/>
              <w:jc w:val="center"/>
              <w:rPr>
                <w:sz w:val="22"/>
                <w:szCs w:val="22"/>
              </w:rPr>
            </w:pPr>
            <w:bookmarkStart w:id="17" w:name="_heading=h.3dy6vkm" w:colFirst="0" w:colLast="0"/>
            <w:bookmarkEnd w:id="17"/>
            <w:r>
              <w:rPr>
                <w:sz w:val="22"/>
                <w:szCs w:val="22"/>
              </w:rPr>
              <w:t>Tipo de recurso</w:t>
            </w:r>
          </w:p>
        </w:tc>
        <w:tc>
          <w:tcPr>
            <w:tcW w:w="12231" w:type="dxa"/>
            <w:gridSpan w:val="4"/>
            <w:shd w:val="clear" w:color="auto" w:fill="C9DAF8"/>
            <w:tcMar>
              <w:top w:w="100" w:type="dxa"/>
              <w:left w:w="100" w:type="dxa"/>
              <w:bottom w:w="100" w:type="dxa"/>
              <w:right w:w="100" w:type="dxa"/>
            </w:tcMar>
          </w:tcPr>
          <w:p w14:paraId="00000041" w14:textId="77777777" w:rsidR="00172861" w:rsidRDefault="00000000">
            <w:pPr>
              <w:keepNext/>
              <w:keepLines/>
              <w:widowControl w:val="0"/>
              <w:spacing w:after="60"/>
              <w:jc w:val="center"/>
              <w:rPr>
                <w:sz w:val="22"/>
                <w:szCs w:val="22"/>
              </w:rPr>
            </w:pPr>
            <w:r>
              <w:rPr>
                <w:sz w:val="22"/>
                <w:szCs w:val="22"/>
              </w:rPr>
              <w:t>Video spot animado (El video que está en el HTML no es el que este contenido propone)</w:t>
            </w:r>
          </w:p>
        </w:tc>
      </w:tr>
      <w:tr w:rsidR="00172861" w14:paraId="6D837E68" w14:textId="77777777">
        <w:trPr>
          <w:trHeight w:val="460"/>
        </w:trPr>
        <w:tc>
          <w:tcPr>
            <w:tcW w:w="1170" w:type="dxa"/>
            <w:shd w:val="clear" w:color="auto" w:fill="C9DAF8"/>
            <w:tcMar>
              <w:top w:w="100" w:type="dxa"/>
              <w:left w:w="100" w:type="dxa"/>
              <w:bottom w:w="100" w:type="dxa"/>
              <w:right w:w="100" w:type="dxa"/>
            </w:tcMar>
          </w:tcPr>
          <w:p w14:paraId="00000045" w14:textId="77777777" w:rsidR="00172861" w:rsidRDefault="00000000">
            <w:pPr>
              <w:widowControl w:val="0"/>
              <w:jc w:val="center"/>
              <w:rPr>
                <w:sz w:val="22"/>
                <w:szCs w:val="22"/>
              </w:rPr>
            </w:pPr>
            <w:r>
              <w:rPr>
                <w:sz w:val="22"/>
                <w:szCs w:val="22"/>
              </w:rPr>
              <w:t>NOTA</w:t>
            </w:r>
          </w:p>
        </w:tc>
        <w:tc>
          <w:tcPr>
            <w:tcW w:w="12231" w:type="dxa"/>
            <w:gridSpan w:val="4"/>
            <w:shd w:val="clear" w:color="auto" w:fill="C9DAF8"/>
            <w:tcMar>
              <w:top w:w="100" w:type="dxa"/>
              <w:left w:w="100" w:type="dxa"/>
              <w:bottom w:w="100" w:type="dxa"/>
              <w:right w:w="100" w:type="dxa"/>
            </w:tcMar>
          </w:tcPr>
          <w:p w14:paraId="00000046" w14:textId="77777777" w:rsidR="00172861" w:rsidRDefault="00000000">
            <w:pPr>
              <w:widowControl w:val="0"/>
              <w:jc w:val="center"/>
              <w:rPr>
                <w:sz w:val="22"/>
                <w:szCs w:val="22"/>
              </w:rPr>
            </w:pPr>
            <w:r>
              <w:rPr>
                <w:sz w:val="22"/>
                <w:szCs w:val="22"/>
              </w:rPr>
              <w:t>La totalidad del texto locutado para el video no debe superar las 500 palabras aproximadamente</w:t>
            </w:r>
          </w:p>
        </w:tc>
      </w:tr>
      <w:tr w:rsidR="00172861" w14:paraId="68955A42" w14:textId="77777777">
        <w:trPr>
          <w:trHeight w:val="420"/>
        </w:trPr>
        <w:tc>
          <w:tcPr>
            <w:tcW w:w="1170" w:type="dxa"/>
            <w:shd w:val="clear" w:color="auto" w:fill="auto"/>
            <w:tcMar>
              <w:top w:w="100" w:type="dxa"/>
              <w:left w:w="100" w:type="dxa"/>
              <w:bottom w:w="100" w:type="dxa"/>
              <w:right w:w="100" w:type="dxa"/>
            </w:tcMar>
          </w:tcPr>
          <w:p w14:paraId="0000004A" w14:textId="77777777" w:rsidR="00172861" w:rsidRDefault="00000000">
            <w:pPr>
              <w:widowControl w:val="0"/>
              <w:rPr>
                <w:sz w:val="22"/>
                <w:szCs w:val="22"/>
              </w:rPr>
            </w:pPr>
            <w:r>
              <w:rPr>
                <w:sz w:val="22"/>
                <w:szCs w:val="22"/>
              </w:rPr>
              <w:t xml:space="preserve">Título </w:t>
            </w:r>
          </w:p>
        </w:tc>
        <w:tc>
          <w:tcPr>
            <w:tcW w:w="12231" w:type="dxa"/>
            <w:gridSpan w:val="4"/>
            <w:shd w:val="clear" w:color="auto" w:fill="auto"/>
            <w:tcMar>
              <w:top w:w="100" w:type="dxa"/>
              <w:left w:w="100" w:type="dxa"/>
              <w:bottom w:w="100" w:type="dxa"/>
              <w:right w:w="100" w:type="dxa"/>
            </w:tcMar>
          </w:tcPr>
          <w:p w14:paraId="0000004B" w14:textId="77777777" w:rsidR="00172861" w:rsidRDefault="00000000">
            <w:pPr>
              <w:rPr>
                <w:b w:val="0"/>
                <w:color w:val="999999"/>
                <w:sz w:val="22"/>
                <w:szCs w:val="22"/>
              </w:rPr>
            </w:pPr>
            <w:r>
              <w:rPr>
                <w:b w:val="0"/>
                <w:sz w:val="22"/>
                <w:szCs w:val="22"/>
              </w:rPr>
              <w:t xml:space="preserve">Fundamentos del monitoreo a la infraestructura T.I. </w:t>
            </w:r>
          </w:p>
        </w:tc>
      </w:tr>
      <w:tr w:rsidR="00172861" w14:paraId="44B48731" w14:textId="77777777">
        <w:tc>
          <w:tcPr>
            <w:tcW w:w="1170" w:type="dxa"/>
            <w:shd w:val="clear" w:color="auto" w:fill="auto"/>
            <w:tcMar>
              <w:top w:w="100" w:type="dxa"/>
              <w:left w:w="100" w:type="dxa"/>
              <w:bottom w:w="100" w:type="dxa"/>
              <w:right w:w="100" w:type="dxa"/>
            </w:tcMar>
          </w:tcPr>
          <w:p w14:paraId="0000004F" w14:textId="77777777" w:rsidR="00172861" w:rsidRDefault="00000000">
            <w:pPr>
              <w:widowControl w:val="0"/>
              <w:rPr>
                <w:sz w:val="22"/>
                <w:szCs w:val="22"/>
              </w:rPr>
            </w:pPr>
            <w:r>
              <w:rPr>
                <w:sz w:val="22"/>
                <w:szCs w:val="22"/>
              </w:rPr>
              <w:t>Escena</w:t>
            </w:r>
          </w:p>
        </w:tc>
        <w:tc>
          <w:tcPr>
            <w:tcW w:w="3450" w:type="dxa"/>
            <w:shd w:val="clear" w:color="auto" w:fill="auto"/>
            <w:tcMar>
              <w:top w:w="100" w:type="dxa"/>
              <w:left w:w="100" w:type="dxa"/>
              <w:bottom w:w="100" w:type="dxa"/>
              <w:right w:w="100" w:type="dxa"/>
            </w:tcMar>
          </w:tcPr>
          <w:p w14:paraId="00000050" w14:textId="77777777" w:rsidR="00172861" w:rsidRDefault="00000000">
            <w:pPr>
              <w:widowControl w:val="0"/>
              <w:rPr>
                <w:sz w:val="22"/>
                <w:szCs w:val="22"/>
              </w:rPr>
            </w:pPr>
            <w:r>
              <w:rPr>
                <w:sz w:val="22"/>
                <w:szCs w:val="22"/>
              </w:rPr>
              <w:t>Imagen</w:t>
            </w:r>
          </w:p>
        </w:tc>
        <w:tc>
          <w:tcPr>
            <w:tcW w:w="1472" w:type="dxa"/>
            <w:shd w:val="clear" w:color="auto" w:fill="auto"/>
            <w:tcMar>
              <w:top w:w="100" w:type="dxa"/>
              <w:left w:w="100" w:type="dxa"/>
              <w:bottom w:w="100" w:type="dxa"/>
              <w:right w:w="100" w:type="dxa"/>
            </w:tcMar>
          </w:tcPr>
          <w:p w14:paraId="00000051" w14:textId="77777777" w:rsidR="00172861" w:rsidRDefault="00000000">
            <w:pPr>
              <w:widowControl w:val="0"/>
              <w:rPr>
                <w:sz w:val="22"/>
                <w:szCs w:val="22"/>
              </w:rPr>
            </w:pPr>
            <w:r>
              <w:rPr>
                <w:sz w:val="22"/>
                <w:szCs w:val="22"/>
              </w:rPr>
              <w:t>Sonido</w:t>
            </w:r>
          </w:p>
        </w:tc>
        <w:tc>
          <w:tcPr>
            <w:tcW w:w="3937" w:type="dxa"/>
            <w:shd w:val="clear" w:color="auto" w:fill="auto"/>
            <w:tcMar>
              <w:top w:w="100" w:type="dxa"/>
              <w:left w:w="100" w:type="dxa"/>
              <w:bottom w:w="100" w:type="dxa"/>
              <w:right w:w="100" w:type="dxa"/>
            </w:tcMar>
          </w:tcPr>
          <w:p w14:paraId="00000052" w14:textId="77777777" w:rsidR="00172861" w:rsidRDefault="00000000">
            <w:pPr>
              <w:widowControl w:val="0"/>
              <w:rPr>
                <w:sz w:val="22"/>
                <w:szCs w:val="22"/>
              </w:rPr>
            </w:pPr>
            <w:r>
              <w:rPr>
                <w:sz w:val="22"/>
                <w:szCs w:val="22"/>
              </w:rPr>
              <w:t>Narración (voz en off)</w:t>
            </w:r>
          </w:p>
        </w:tc>
        <w:tc>
          <w:tcPr>
            <w:tcW w:w="3372" w:type="dxa"/>
            <w:shd w:val="clear" w:color="auto" w:fill="auto"/>
            <w:tcMar>
              <w:top w:w="100" w:type="dxa"/>
              <w:left w:w="100" w:type="dxa"/>
              <w:bottom w:w="100" w:type="dxa"/>
              <w:right w:w="100" w:type="dxa"/>
            </w:tcMar>
          </w:tcPr>
          <w:p w14:paraId="00000053" w14:textId="77777777" w:rsidR="00172861" w:rsidRDefault="00000000">
            <w:pPr>
              <w:widowControl w:val="0"/>
              <w:rPr>
                <w:sz w:val="22"/>
                <w:szCs w:val="22"/>
              </w:rPr>
            </w:pPr>
            <w:r>
              <w:rPr>
                <w:sz w:val="22"/>
                <w:szCs w:val="22"/>
              </w:rPr>
              <w:t>Texto</w:t>
            </w:r>
          </w:p>
        </w:tc>
      </w:tr>
      <w:tr w:rsidR="00172861" w14:paraId="5CB34E3F" w14:textId="77777777">
        <w:tc>
          <w:tcPr>
            <w:tcW w:w="1170" w:type="dxa"/>
            <w:shd w:val="clear" w:color="auto" w:fill="auto"/>
            <w:tcMar>
              <w:top w:w="100" w:type="dxa"/>
              <w:left w:w="100" w:type="dxa"/>
              <w:bottom w:w="100" w:type="dxa"/>
              <w:right w:w="100" w:type="dxa"/>
            </w:tcMar>
          </w:tcPr>
          <w:p w14:paraId="00000054" w14:textId="77777777" w:rsidR="00172861" w:rsidRDefault="00000000">
            <w:pPr>
              <w:widowControl w:val="0"/>
              <w:rPr>
                <w:b w:val="0"/>
                <w:sz w:val="22"/>
                <w:szCs w:val="22"/>
              </w:rPr>
            </w:pPr>
            <w:r>
              <w:rPr>
                <w:b w:val="0"/>
                <w:sz w:val="22"/>
                <w:szCs w:val="22"/>
              </w:rPr>
              <w:t>1</w:t>
            </w:r>
          </w:p>
        </w:tc>
        <w:tc>
          <w:tcPr>
            <w:tcW w:w="3450" w:type="dxa"/>
            <w:shd w:val="clear" w:color="auto" w:fill="auto"/>
            <w:tcMar>
              <w:top w:w="100" w:type="dxa"/>
              <w:left w:w="100" w:type="dxa"/>
              <w:bottom w:w="100" w:type="dxa"/>
              <w:right w:w="100" w:type="dxa"/>
            </w:tcMar>
          </w:tcPr>
          <w:p w14:paraId="00000055" w14:textId="77777777" w:rsidR="00172861" w:rsidRDefault="00000000">
            <w:pPr>
              <w:jc w:val="both"/>
              <w:rPr>
                <w:sz w:val="22"/>
                <w:szCs w:val="22"/>
              </w:rPr>
            </w:pPr>
            <w:r>
              <w:rPr>
                <w:sz w:val="22"/>
                <w:szCs w:val="22"/>
              </w:rPr>
              <w:t>Edificio inteligente</w:t>
            </w:r>
          </w:p>
          <w:p w14:paraId="00000056" w14:textId="77777777" w:rsidR="00172861" w:rsidRDefault="00172861">
            <w:pPr>
              <w:jc w:val="both"/>
              <w:rPr>
                <w:b w:val="0"/>
                <w:sz w:val="22"/>
                <w:szCs w:val="22"/>
              </w:rPr>
            </w:pPr>
          </w:p>
          <w:p w14:paraId="00000057" w14:textId="77777777" w:rsidR="00172861" w:rsidRDefault="00000000">
            <w:pPr>
              <w:widowControl w:val="0"/>
              <w:rPr>
                <w:b w:val="0"/>
                <w:sz w:val="22"/>
                <w:szCs w:val="22"/>
              </w:rPr>
            </w:pPr>
            <w:r>
              <w:rPr>
                <w:noProof/>
              </w:rPr>
              <w:lastRenderedPageBreak/>
              <w:drawing>
                <wp:inline distT="114300" distB="114300" distL="114300" distR="114300" wp14:anchorId="72C2F400" wp14:editId="64EBCFB8">
                  <wp:extent cx="2057400" cy="1181100"/>
                  <wp:effectExtent l="0" t="0" r="0" b="0"/>
                  <wp:docPr id="9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 cstate="print">
                            <a:extLst>
                              <a:ext uri="{28A0092B-C50C-407E-A947-70E740481C1C}">
                                <a14:useLocalDpi xmlns:a14="http://schemas.microsoft.com/office/drawing/2010/main"/>
                              </a:ext>
                            </a:extLst>
                          </a:blip>
                          <a:srcRect/>
                          <a:stretch>
                            <a:fillRect/>
                          </a:stretch>
                        </pic:blipFill>
                        <pic:spPr>
                          <a:xfrm>
                            <a:off x="0" y="0"/>
                            <a:ext cx="2057400" cy="1181100"/>
                          </a:xfrm>
                          <a:prstGeom prst="rect">
                            <a:avLst/>
                          </a:prstGeom>
                          <a:ln/>
                        </pic:spPr>
                      </pic:pic>
                    </a:graphicData>
                  </a:graphic>
                </wp:inline>
              </w:drawing>
            </w:r>
          </w:p>
          <w:p w14:paraId="00000058" w14:textId="77777777" w:rsidR="00172861" w:rsidRDefault="00172861">
            <w:pPr>
              <w:widowControl w:val="0"/>
              <w:rPr>
                <w:b w:val="0"/>
                <w:sz w:val="22"/>
                <w:szCs w:val="22"/>
              </w:rPr>
            </w:pPr>
          </w:p>
          <w:p w14:paraId="00000059" w14:textId="77777777" w:rsidR="00172861" w:rsidRDefault="00172861">
            <w:pPr>
              <w:widowControl w:val="0"/>
              <w:rPr>
                <w:b w:val="0"/>
                <w:sz w:val="22"/>
                <w:szCs w:val="22"/>
              </w:rPr>
            </w:pPr>
          </w:p>
          <w:p w14:paraId="0000005A" w14:textId="77777777" w:rsidR="00172861" w:rsidRDefault="00172861">
            <w:pPr>
              <w:widowControl w:val="0"/>
              <w:rPr>
                <w:b w:val="0"/>
                <w:sz w:val="22"/>
                <w:szCs w:val="22"/>
              </w:rPr>
            </w:pPr>
          </w:p>
          <w:p w14:paraId="0000005B" w14:textId="77777777" w:rsidR="00172861" w:rsidRDefault="00000000">
            <w:pPr>
              <w:rPr>
                <w:b w:val="0"/>
                <w:sz w:val="22"/>
                <w:szCs w:val="22"/>
              </w:rPr>
            </w:pPr>
            <w:r>
              <w:rPr>
                <w:sz w:val="22"/>
                <w:szCs w:val="22"/>
              </w:rPr>
              <w:t>Nota.</w:t>
            </w:r>
            <w:r>
              <w:rPr>
                <w:b w:val="0"/>
                <w:sz w:val="22"/>
                <w:szCs w:val="22"/>
              </w:rPr>
              <w:t xml:space="preserve"> Elaborar imagen </w:t>
            </w:r>
          </w:p>
          <w:p w14:paraId="0000005C" w14:textId="77777777" w:rsidR="00172861" w:rsidRDefault="00000000">
            <w:pPr>
              <w:widowControl w:val="0"/>
              <w:rPr>
                <w:b w:val="0"/>
                <w:sz w:val="22"/>
                <w:szCs w:val="22"/>
              </w:rPr>
            </w:pPr>
            <w:hyperlink r:id="rId13">
              <w:r>
                <w:rPr>
                  <w:color w:val="1155CC"/>
                  <w:sz w:val="22"/>
                  <w:szCs w:val="22"/>
                  <w:u w:val="single"/>
                </w:rPr>
                <w:t xml:space="preserve"> 228116_v1 </w:t>
              </w:r>
            </w:hyperlink>
            <w:r>
              <w:rPr>
                <w:sz w:val="22"/>
                <w:szCs w:val="22"/>
              </w:rPr>
              <w:t xml:space="preserve"> </w:t>
            </w:r>
          </w:p>
        </w:tc>
        <w:tc>
          <w:tcPr>
            <w:tcW w:w="1472" w:type="dxa"/>
            <w:shd w:val="clear" w:color="auto" w:fill="auto"/>
            <w:tcMar>
              <w:top w:w="100" w:type="dxa"/>
              <w:left w:w="100" w:type="dxa"/>
              <w:bottom w:w="100" w:type="dxa"/>
              <w:right w:w="100" w:type="dxa"/>
            </w:tcMar>
          </w:tcPr>
          <w:p w14:paraId="0000005D" w14:textId="77777777" w:rsidR="00172861" w:rsidRDefault="00000000">
            <w:pPr>
              <w:widowControl w:val="0"/>
              <w:rPr>
                <w:b w:val="0"/>
                <w:sz w:val="22"/>
                <w:szCs w:val="22"/>
              </w:rPr>
            </w:pPr>
            <w:r>
              <w:rPr>
                <w:b w:val="0"/>
                <w:sz w:val="22"/>
                <w:szCs w:val="22"/>
              </w:rPr>
              <w:lastRenderedPageBreak/>
              <w:t>SI</w:t>
            </w:r>
          </w:p>
        </w:tc>
        <w:tc>
          <w:tcPr>
            <w:tcW w:w="3937" w:type="dxa"/>
            <w:shd w:val="clear" w:color="auto" w:fill="auto"/>
            <w:tcMar>
              <w:top w:w="100" w:type="dxa"/>
              <w:left w:w="100" w:type="dxa"/>
              <w:bottom w:w="100" w:type="dxa"/>
              <w:right w:w="100" w:type="dxa"/>
            </w:tcMar>
          </w:tcPr>
          <w:p w14:paraId="0000005E" w14:textId="77777777" w:rsidR="00172861" w:rsidRDefault="00000000">
            <w:pPr>
              <w:jc w:val="both"/>
              <w:rPr>
                <w:b w:val="0"/>
                <w:sz w:val="22"/>
                <w:szCs w:val="22"/>
              </w:rPr>
            </w:pPr>
            <w:r>
              <w:rPr>
                <w:b w:val="0"/>
                <w:sz w:val="22"/>
                <w:szCs w:val="22"/>
              </w:rPr>
              <w:t xml:space="preserve">Si ha ingresado a un banco, a un edificio inteligente o un edificio que cuente con sistema de circuito cerrado de televisión, seguramente se ha percatado de la cantidad de cámaras, sensores y detectores que se pueden encontrar en cada ambiente. ¿Se ha </w:t>
            </w:r>
            <w:r>
              <w:rPr>
                <w:b w:val="0"/>
                <w:sz w:val="22"/>
                <w:szCs w:val="22"/>
              </w:rPr>
              <w:lastRenderedPageBreak/>
              <w:t>llegado a preguntar en qué lugar almacenan toda esa cantidad de datos generados?, o ¿cómo se realiza monitoreo al sistema que compone la infraestructura tecnológica? Adicionalmente, ¿ha pensado cómo un arquitecto, un ingeniero y un eléctrico pueden converger sus ideas para diseñar un espacio que permita controlar todo el sistema del edificio?</w:t>
            </w:r>
          </w:p>
          <w:p w14:paraId="0000005F" w14:textId="77777777" w:rsidR="00172861" w:rsidRDefault="00172861">
            <w:pPr>
              <w:jc w:val="both"/>
              <w:rPr>
                <w:b w:val="0"/>
                <w:sz w:val="22"/>
                <w:szCs w:val="22"/>
              </w:rPr>
            </w:pPr>
          </w:p>
        </w:tc>
        <w:tc>
          <w:tcPr>
            <w:tcW w:w="3372" w:type="dxa"/>
            <w:shd w:val="clear" w:color="auto" w:fill="auto"/>
            <w:tcMar>
              <w:top w:w="100" w:type="dxa"/>
              <w:left w:w="100" w:type="dxa"/>
              <w:bottom w:w="100" w:type="dxa"/>
              <w:right w:w="100" w:type="dxa"/>
            </w:tcMar>
          </w:tcPr>
          <w:p w14:paraId="00000060" w14:textId="77777777" w:rsidR="00172861" w:rsidRDefault="00000000">
            <w:pPr>
              <w:jc w:val="both"/>
              <w:rPr>
                <w:b w:val="0"/>
                <w:sz w:val="22"/>
                <w:szCs w:val="22"/>
              </w:rPr>
            </w:pPr>
            <w:r>
              <w:rPr>
                <w:b w:val="0"/>
                <w:sz w:val="22"/>
                <w:szCs w:val="22"/>
              </w:rPr>
              <w:lastRenderedPageBreak/>
              <w:t>Edificio inteligente,</w:t>
            </w:r>
          </w:p>
          <w:p w14:paraId="00000061" w14:textId="77777777" w:rsidR="00172861" w:rsidRDefault="00172861">
            <w:pPr>
              <w:jc w:val="both"/>
              <w:rPr>
                <w:b w:val="0"/>
                <w:sz w:val="22"/>
                <w:szCs w:val="22"/>
              </w:rPr>
            </w:pPr>
          </w:p>
          <w:p w14:paraId="00000062" w14:textId="77777777" w:rsidR="00172861" w:rsidRDefault="00000000">
            <w:pPr>
              <w:jc w:val="both"/>
              <w:rPr>
                <w:b w:val="0"/>
                <w:sz w:val="22"/>
                <w:szCs w:val="22"/>
              </w:rPr>
            </w:pPr>
            <w:r>
              <w:rPr>
                <w:b w:val="0"/>
                <w:sz w:val="22"/>
                <w:szCs w:val="22"/>
              </w:rPr>
              <w:t>Sistema de circuito cerrado</w:t>
            </w:r>
          </w:p>
          <w:p w14:paraId="00000063" w14:textId="77777777" w:rsidR="00172861" w:rsidRDefault="00172861">
            <w:pPr>
              <w:jc w:val="both"/>
              <w:rPr>
                <w:b w:val="0"/>
                <w:sz w:val="22"/>
                <w:szCs w:val="22"/>
              </w:rPr>
            </w:pPr>
          </w:p>
          <w:p w14:paraId="00000064" w14:textId="77777777" w:rsidR="00172861" w:rsidRDefault="00000000">
            <w:pPr>
              <w:jc w:val="both"/>
              <w:rPr>
                <w:b w:val="0"/>
                <w:sz w:val="22"/>
                <w:szCs w:val="22"/>
              </w:rPr>
            </w:pPr>
            <w:r>
              <w:rPr>
                <w:b w:val="0"/>
                <w:sz w:val="22"/>
                <w:szCs w:val="22"/>
              </w:rPr>
              <w:t>Cámaras, sensores y detectores</w:t>
            </w:r>
          </w:p>
          <w:p w14:paraId="00000065" w14:textId="77777777" w:rsidR="00172861" w:rsidRDefault="00172861">
            <w:pPr>
              <w:jc w:val="both"/>
              <w:rPr>
                <w:b w:val="0"/>
                <w:sz w:val="22"/>
                <w:szCs w:val="22"/>
              </w:rPr>
            </w:pPr>
          </w:p>
          <w:p w14:paraId="00000066" w14:textId="77777777" w:rsidR="00172861" w:rsidRDefault="00000000">
            <w:pPr>
              <w:jc w:val="both"/>
              <w:rPr>
                <w:b w:val="0"/>
                <w:sz w:val="22"/>
                <w:szCs w:val="22"/>
              </w:rPr>
            </w:pPr>
            <w:r>
              <w:rPr>
                <w:b w:val="0"/>
                <w:sz w:val="22"/>
                <w:szCs w:val="22"/>
              </w:rPr>
              <w:t>Datos generados</w:t>
            </w:r>
          </w:p>
          <w:p w14:paraId="00000067" w14:textId="77777777" w:rsidR="00172861" w:rsidRDefault="00172861">
            <w:pPr>
              <w:jc w:val="both"/>
              <w:rPr>
                <w:b w:val="0"/>
                <w:sz w:val="22"/>
                <w:szCs w:val="22"/>
              </w:rPr>
            </w:pPr>
          </w:p>
          <w:p w14:paraId="00000068" w14:textId="77777777" w:rsidR="00172861" w:rsidRDefault="00000000">
            <w:pPr>
              <w:jc w:val="both"/>
              <w:rPr>
                <w:b w:val="0"/>
                <w:sz w:val="22"/>
                <w:szCs w:val="22"/>
              </w:rPr>
            </w:pPr>
            <w:r>
              <w:rPr>
                <w:b w:val="0"/>
                <w:sz w:val="22"/>
                <w:szCs w:val="22"/>
              </w:rPr>
              <w:t>Infraestructura tecnológica</w:t>
            </w:r>
          </w:p>
          <w:p w14:paraId="00000069" w14:textId="77777777" w:rsidR="00172861" w:rsidRDefault="00172861">
            <w:pPr>
              <w:jc w:val="both"/>
              <w:rPr>
                <w:b w:val="0"/>
                <w:sz w:val="22"/>
                <w:szCs w:val="22"/>
              </w:rPr>
            </w:pPr>
          </w:p>
          <w:p w14:paraId="0000006A" w14:textId="77777777" w:rsidR="00172861" w:rsidRDefault="00000000">
            <w:pPr>
              <w:jc w:val="both"/>
              <w:rPr>
                <w:b w:val="0"/>
                <w:sz w:val="22"/>
                <w:szCs w:val="22"/>
              </w:rPr>
            </w:pPr>
            <w:r>
              <w:rPr>
                <w:b w:val="0"/>
                <w:sz w:val="22"/>
                <w:szCs w:val="22"/>
              </w:rPr>
              <w:t>Diseñar un espacio</w:t>
            </w:r>
          </w:p>
          <w:p w14:paraId="0000006B" w14:textId="77777777" w:rsidR="00172861" w:rsidRDefault="00172861">
            <w:pPr>
              <w:jc w:val="both"/>
              <w:rPr>
                <w:b w:val="0"/>
                <w:sz w:val="22"/>
                <w:szCs w:val="22"/>
              </w:rPr>
            </w:pPr>
          </w:p>
          <w:p w14:paraId="0000006C" w14:textId="77777777" w:rsidR="00172861" w:rsidRDefault="00000000">
            <w:pPr>
              <w:jc w:val="both"/>
              <w:rPr>
                <w:b w:val="0"/>
                <w:sz w:val="22"/>
                <w:szCs w:val="22"/>
              </w:rPr>
            </w:pPr>
            <w:r>
              <w:rPr>
                <w:b w:val="0"/>
                <w:sz w:val="22"/>
                <w:szCs w:val="22"/>
              </w:rPr>
              <w:t>Sistema del edificio</w:t>
            </w:r>
          </w:p>
        </w:tc>
      </w:tr>
      <w:tr w:rsidR="00172861" w14:paraId="65CDB2DB" w14:textId="77777777">
        <w:tc>
          <w:tcPr>
            <w:tcW w:w="1170" w:type="dxa"/>
            <w:shd w:val="clear" w:color="auto" w:fill="auto"/>
            <w:tcMar>
              <w:top w:w="100" w:type="dxa"/>
              <w:left w:w="100" w:type="dxa"/>
              <w:bottom w:w="100" w:type="dxa"/>
              <w:right w:w="100" w:type="dxa"/>
            </w:tcMar>
          </w:tcPr>
          <w:p w14:paraId="0000006D" w14:textId="77777777" w:rsidR="00172861" w:rsidRDefault="00000000">
            <w:pPr>
              <w:widowControl w:val="0"/>
              <w:rPr>
                <w:b w:val="0"/>
                <w:sz w:val="22"/>
                <w:szCs w:val="22"/>
              </w:rPr>
            </w:pPr>
            <w:r>
              <w:rPr>
                <w:b w:val="0"/>
                <w:sz w:val="22"/>
                <w:szCs w:val="22"/>
              </w:rPr>
              <w:lastRenderedPageBreak/>
              <w:t>2</w:t>
            </w:r>
          </w:p>
        </w:tc>
        <w:tc>
          <w:tcPr>
            <w:tcW w:w="3450" w:type="dxa"/>
            <w:shd w:val="clear" w:color="auto" w:fill="auto"/>
            <w:tcMar>
              <w:top w:w="100" w:type="dxa"/>
              <w:left w:w="100" w:type="dxa"/>
              <w:bottom w:w="100" w:type="dxa"/>
              <w:right w:w="100" w:type="dxa"/>
            </w:tcMar>
          </w:tcPr>
          <w:p w14:paraId="0000006E" w14:textId="77777777" w:rsidR="00172861" w:rsidRDefault="00000000">
            <w:pPr>
              <w:jc w:val="both"/>
              <w:rPr>
                <w:i/>
                <w:color w:val="FF0000"/>
                <w:sz w:val="22"/>
                <w:szCs w:val="22"/>
              </w:rPr>
            </w:pPr>
            <w:r>
              <w:rPr>
                <w:i/>
                <w:sz w:val="22"/>
                <w:szCs w:val="22"/>
              </w:rPr>
              <w:t>Data center</w:t>
            </w:r>
          </w:p>
          <w:p w14:paraId="0000006F" w14:textId="77777777" w:rsidR="00172861" w:rsidRDefault="00172861">
            <w:pPr>
              <w:widowControl w:val="0"/>
              <w:rPr>
                <w:b w:val="0"/>
                <w:sz w:val="22"/>
                <w:szCs w:val="22"/>
              </w:rPr>
            </w:pPr>
          </w:p>
          <w:p w14:paraId="00000070" w14:textId="77777777" w:rsidR="00172861" w:rsidRDefault="00172861">
            <w:pPr>
              <w:widowControl w:val="0"/>
              <w:rPr>
                <w:b w:val="0"/>
                <w:sz w:val="22"/>
                <w:szCs w:val="22"/>
              </w:rPr>
            </w:pPr>
          </w:p>
          <w:p w14:paraId="00000071" w14:textId="77777777" w:rsidR="00172861" w:rsidRDefault="00000000">
            <w:pPr>
              <w:widowControl w:val="0"/>
              <w:rPr>
                <w:b w:val="0"/>
                <w:sz w:val="22"/>
                <w:szCs w:val="22"/>
              </w:rPr>
            </w:pPr>
            <w:r>
              <w:rPr>
                <w:noProof/>
              </w:rPr>
              <w:drawing>
                <wp:inline distT="114300" distB="114300" distL="114300" distR="114300" wp14:anchorId="3C179F08" wp14:editId="283F92DC">
                  <wp:extent cx="2057400" cy="2146300"/>
                  <wp:effectExtent l="0" t="0" r="0" b="0"/>
                  <wp:docPr id="9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cstate="print">
                            <a:extLst>
                              <a:ext uri="{28A0092B-C50C-407E-A947-70E740481C1C}">
                                <a14:useLocalDpi xmlns:a14="http://schemas.microsoft.com/office/drawing/2010/main"/>
                              </a:ext>
                            </a:extLst>
                          </a:blip>
                          <a:srcRect/>
                          <a:stretch>
                            <a:fillRect/>
                          </a:stretch>
                        </pic:blipFill>
                        <pic:spPr>
                          <a:xfrm>
                            <a:off x="0" y="0"/>
                            <a:ext cx="2057400" cy="2146300"/>
                          </a:xfrm>
                          <a:prstGeom prst="rect">
                            <a:avLst/>
                          </a:prstGeom>
                          <a:ln/>
                        </pic:spPr>
                      </pic:pic>
                    </a:graphicData>
                  </a:graphic>
                </wp:inline>
              </w:drawing>
            </w:r>
          </w:p>
          <w:p w14:paraId="00000072" w14:textId="77777777" w:rsidR="00172861" w:rsidRDefault="00172861">
            <w:pPr>
              <w:widowControl w:val="0"/>
              <w:rPr>
                <w:b w:val="0"/>
                <w:sz w:val="22"/>
                <w:szCs w:val="22"/>
              </w:rPr>
            </w:pPr>
          </w:p>
          <w:p w14:paraId="00000073" w14:textId="77777777" w:rsidR="00172861" w:rsidRDefault="00172861">
            <w:pPr>
              <w:widowControl w:val="0"/>
              <w:rPr>
                <w:b w:val="0"/>
                <w:sz w:val="22"/>
                <w:szCs w:val="22"/>
              </w:rPr>
            </w:pPr>
          </w:p>
          <w:p w14:paraId="00000074" w14:textId="77777777" w:rsidR="00172861" w:rsidRDefault="00172861">
            <w:pPr>
              <w:widowControl w:val="0"/>
              <w:rPr>
                <w:b w:val="0"/>
                <w:sz w:val="22"/>
                <w:szCs w:val="22"/>
              </w:rPr>
            </w:pPr>
          </w:p>
          <w:p w14:paraId="00000075" w14:textId="77777777" w:rsidR="00172861" w:rsidRDefault="00000000">
            <w:pPr>
              <w:rPr>
                <w:b w:val="0"/>
                <w:sz w:val="22"/>
                <w:szCs w:val="22"/>
              </w:rPr>
            </w:pPr>
            <w:r>
              <w:rPr>
                <w:sz w:val="22"/>
                <w:szCs w:val="22"/>
              </w:rPr>
              <w:t xml:space="preserve">Nota. </w:t>
            </w:r>
            <w:r>
              <w:rPr>
                <w:b w:val="0"/>
                <w:sz w:val="22"/>
                <w:szCs w:val="22"/>
              </w:rPr>
              <w:t xml:space="preserve">Elaborar imagen </w:t>
            </w:r>
          </w:p>
          <w:p w14:paraId="00000076" w14:textId="77777777" w:rsidR="00172861" w:rsidRDefault="00000000">
            <w:pPr>
              <w:widowControl w:val="0"/>
              <w:rPr>
                <w:b w:val="0"/>
                <w:sz w:val="22"/>
                <w:szCs w:val="22"/>
              </w:rPr>
            </w:pPr>
            <w:r>
              <w:rPr>
                <w:sz w:val="22"/>
                <w:szCs w:val="22"/>
              </w:rPr>
              <w:t xml:space="preserve"> </w:t>
            </w:r>
            <w:hyperlink r:id="rId15">
              <w:r>
                <w:rPr>
                  <w:color w:val="1155CC"/>
                  <w:sz w:val="22"/>
                  <w:szCs w:val="22"/>
                  <w:u w:val="single"/>
                </w:rPr>
                <w:t>228116_v2</w:t>
              </w:r>
            </w:hyperlink>
          </w:p>
        </w:tc>
        <w:tc>
          <w:tcPr>
            <w:tcW w:w="1472" w:type="dxa"/>
            <w:shd w:val="clear" w:color="auto" w:fill="auto"/>
            <w:tcMar>
              <w:top w:w="100" w:type="dxa"/>
              <w:left w:w="100" w:type="dxa"/>
              <w:bottom w:w="100" w:type="dxa"/>
              <w:right w:w="100" w:type="dxa"/>
            </w:tcMar>
          </w:tcPr>
          <w:p w14:paraId="00000077" w14:textId="77777777" w:rsidR="00172861" w:rsidRDefault="00000000">
            <w:pPr>
              <w:widowControl w:val="0"/>
              <w:rPr>
                <w:b w:val="0"/>
                <w:sz w:val="22"/>
                <w:szCs w:val="22"/>
              </w:rPr>
            </w:pPr>
            <w:r>
              <w:rPr>
                <w:b w:val="0"/>
                <w:sz w:val="22"/>
                <w:szCs w:val="22"/>
              </w:rPr>
              <w:lastRenderedPageBreak/>
              <w:t>SI</w:t>
            </w:r>
          </w:p>
        </w:tc>
        <w:tc>
          <w:tcPr>
            <w:tcW w:w="3937" w:type="dxa"/>
            <w:shd w:val="clear" w:color="auto" w:fill="auto"/>
            <w:tcMar>
              <w:top w:w="100" w:type="dxa"/>
              <w:left w:w="100" w:type="dxa"/>
              <w:bottom w:w="100" w:type="dxa"/>
              <w:right w:w="100" w:type="dxa"/>
            </w:tcMar>
          </w:tcPr>
          <w:p w14:paraId="00000078" w14:textId="77777777" w:rsidR="00172861" w:rsidRDefault="00000000">
            <w:pPr>
              <w:jc w:val="both"/>
              <w:rPr>
                <w:b w:val="0"/>
                <w:sz w:val="22"/>
                <w:szCs w:val="22"/>
              </w:rPr>
            </w:pPr>
            <w:r>
              <w:rPr>
                <w:b w:val="0"/>
                <w:sz w:val="22"/>
                <w:szCs w:val="22"/>
              </w:rPr>
              <w:t xml:space="preserve">En todas las edificaciones, por pequeñas que sean, existe un </w:t>
            </w:r>
            <w:r>
              <w:rPr>
                <w:i/>
              </w:rPr>
              <w:t>data center</w:t>
            </w:r>
            <w:r>
              <w:rPr>
                <w:b w:val="0"/>
                <w:sz w:val="22"/>
                <w:szCs w:val="22"/>
              </w:rPr>
              <w:t xml:space="preserve"> dedicado al procesamiento de datos, como se vio en el componente formativo 1; desde allí se realizan las operaciones cruciales para la organización. Puede verlo como el cerebro en los animales, desde nuestro cerebro controlamos todas las demás funciones del sistema y en esencia eso mismo ocurre en el centro de datos; poder llevar monitoreo del mismo se vuelve crucial, pues una caída del sistema significa pérdidas para la empresa y daños a veces irreparables en los equipos que lo conforman. </w:t>
            </w:r>
          </w:p>
          <w:p w14:paraId="00000079" w14:textId="77777777" w:rsidR="00172861" w:rsidRDefault="00172861">
            <w:pPr>
              <w:spacing w:before="240" w:after="240"/>
              <w:jc w:val="both"/>
              <w:rPr>
                <w:b w:val="0"/>
                <w:sz w:val="22"/>
                <w:szCs w:val="22"/>
              </w:rPr>
            </w:pPr>
          </w:p>
        </w:tc>
        <w:tc>
          <w:tcPr>
            <w:tcW w:w="3372" w:type="dxa"/>
            <w:shd w:val="clear" w:color="auto" w:fill="auto"/>
            <w:tcMar>
              <w:top w:w="100" w:type="dxa"/>
              <w:left w:w="100" w:type="dxa"/>
              <w:bottom w:w="100" w:type="dxa"/>
              <w:right w:w="100" w:type="dxa"/>
            </w:tcMar>
          </w:tcPr>
          <w:p w14:paraId="0000007A" w14:textId="77777777" w:rsidR="00172861" w:rsidRDefault="00000000">
            <w:pPr>
              <w:jc w:val="both"/>
              <w:rPr>
                <w:b w:val="0"/>
                <w:i/>
                <w:sz w:val="22"/>
                <w:szCs w:val="22"/>
              </w:rPr>
            </w:pPr>
            <w:r>
              <w:rPr>
                <w:i/>
              </w:rPr>
              <w:lastRenderedPageBreak/>
              <w:t>Data center</w:t>
            </w:r>
          </w:p>
          <w:p w14:paraId="0000007B" w14:textId="77777777" w:rsidR="00172861" w:rsidRDefault="00172861">
            <w:pPr>
              <w:jc w:val="both"/>
              <w:rPr>
                <w:b w:val="0"/>
                <w:sz w:val="22"/>
                <w:szCs w:val="22"/>
              </w:rPr>
            </w:pPr>
          </w:p>
          <w:p w14:paraId="0000007C" w14:textId="77777777" w:rsidR="00172861" w:rsidRDefault="00000000">
            <w:pPr>
              <w:jc w:val="both"/>
              <w:rPr>
                <w:b w:val="0"/>
                <w:sz w:val="22"/>
                <w:szCs w:val="22"/>
              </w:rPr>
            </w:pPr>
            <w:r>
              <w:rPr>
                <w:b w:val="0"/>
                <w:sz w:val="22"/>
                <w:szCs w:val="22"/>
              </w:rPr>
              <w:t>Procesamiento de datos</w:t>
            </w:r>
          </w:p>
          <w:p w14:paraId="0000007D" w14:textId="77777777" w:rsidR="00172861" w:rsidRDefault="00172861">
            <w:pPr>
              <w:jc w:val="both"/>
              <w:rPr>
                <w:b w:val="0"/>
                <w:sz w:val="22"/>
                <w:szCs w:val="22"/>
              </w:rPr>
            </w:pPr>
          </w:p>
          <w:p w14:paraId="0000007E" w14:textId="77777777" w:rsidR="00172861" w:rsidRDefault="00000000">
            <w:pPr>
              <w:jc w:val="both"/>
              <w:rPr>
                <w:b w:val="0"/>
                <w:sz w:val="22"/>
                <w:szCs w:val="22"/>
              </w:rPr>
            </w:pPr>
            <w:r>
              <w:rPr>
                <w:b w:val="0"/>
                <w:sz w:val="22"/>
                <w:szCs w:val="22"/>
              </w:rPr>
              <w:t>Organización</w:t>
            </w:r>
          </w:p>
          <w:p w14:paraId="0000007F" w14:textId="77777777" w:rsidR="00172861" w:rsidRDefault="00172861">
            <w:pPr>
              <w:jc w:val="both"/>
              <w:rPr>
                <w:b w:val="0"/>
                <w:sz w:val="22"/>
                <w:szCs w:val="22"/>
              </w:rPr>
            </w:pPr>
          </w:p>
          <w:p w14:paraId="00000080" w14:textId="77777777" w:rsidR="00172861" w:rsidRDefault="00000000">
            <w:pPr>
              <w:jc w:val="both"/>
              <w:rPr>
                <w:b w:val="0"/>
                <w:sz w:val="22"/>
                <w:szCs w:val="22"/>
              </w:rPr>
            </w:pPr>
            <w:r>
              <w:rPr>
                <w:b w:val="0"/>
                <w:sz w:val="22"/>
                <w:szCs w:val="22"/>
              </w:rPr>
              <w:t>Funciones del sistema</w:t>
            </w:r>
          </w:p>
          <w:p w14:paraId="00000081" w14:textId="77777777" w:rsidR="00172861" w:rsidRDefault="00000000">
            <w:pPr>
              <w:jc w:val="both"/>
              <w:rPr>
                <w:b w:val="0"/>
                <w:sz w:val="22"/>
                <w:szCs w:val="22"/>
              </w:rPr>
            </w:pPr>
            <w:r>
              <w:rPr>
                <w:b w:val="0"/>
                <w:sz w:val="22"/>
                <w:szCs w:val="22"/>
              </w:rPr>
              <w:t>monitoreo</w:t>
            </w:r>
          </w:p>
          <w:p w14:paraId="00000082" w14:textId="77777777" w:rsidR="00172861" w:rsidRDefault="00172861">
            <w:pPr>
              <w:jc w:val="both"/>
              <w:rPr>
                <w:b w:val="0"/>
                <w:sz w:val="22"/>
                <w:szCs w:val="22"/>
              </w:rPr>
            </w:pPr>
          </w:p>
          <w:p w14:paraId="00000083" w14:textId="77777777" w:rsidR="00172861" w:rsidRDefault="00000000">
            <w:pPr>
              <w:jc w:val="both"/>
              <w:rPr>
                <w:b w:val="0"/>
                <w:sz w:val="22"/>
                <w:szCs w:val="22"/>
              </w:rPr>
            </w:pPr>
            <w:r>
              <w:rPr>
                <w:b w:val="0"/>
                <w:sz w:val="22"/>
                <w:szCs w:val="22"/>
              </w:rPr>
              <w:t>Pérdidas para la empresa</w:t>
            </w:r>
          </w:p>
          <w:p w14:paraId="00000084" w14:textId="77777777" w:rsidR="00172861" w:rsidRDefault="00172861">
            <w:pPr>
              <w:jc w:val="both"/>
              <w:rPr>
                <w:b w:val="0"/>
                <w:sz w:val="22"/>
                <w:szCs w:val="22"/>
              </w:rPr>
            </w:pPr>
          </w:p>
          <w:p w14:paraId="00000085" w14:textId="77777777" w:rsidR="00172861" w:rsidRDefault="00000000">
            <w:pPr>
              <w:jc w:val="both"/>
              <w:rPr>
                <w:b w:val="0"/>
                <w:sz w:val="22"/>
                <w:szCs w:val="22"/>
              </w:rPr>
            </w:pPr>
            <w:r>
              <w:rPr>
                <w:b w:val="0"/>
                <w:sz w:val="22"/>
                <w:szCs w:val="22"/>
              </w:rPr>
              <w:t>Equipos</w:t>
            </w:r>
          </w:p>
        </w:tc>
      </w:tr>
      <w:tr w:rsidR="00172861" w14:paraId="1F5371F3" w14:textId="77777777">
        <w:tc>
          <w:tcPr>
            <w:tcW w:w="1170" w:type="dxa"/>
            <w:shd w:val="clear" w:color="auto" w:fill="auto"/>
            <w:tcMar>
              <w:top w:w="100" w:type="dxa"/>
              <w:left w:w="100" w:type="dxa"/>
              <w:bottom w:w="100" w:type="dxa"/>
              <w:right w:w="100" w:type="dxa"/>
            </w:tcMar>
          </w:tcPr>
          <w:p w14:paraId="00000086" w14:textId="77777777" w:rsidR="00172861" w:rsidRDefault="00000000">
            <w:pPr>
              <w:widowControl w:val="0"/>
              <w:rPr>
                <w:b w:val="0"/>
                <w:sz w:val="22"/>
                <w:szCs w:val="22"/>
              </w:rPr>
            </w:pPr>
            <w:r>
              <w:rPr>
                <w:b w:val="0"/>
                <w:sz w:val="22"/>
                <w:szCs w:val="22"/>
              </w:rPr>
              <w:t>3</w:t>
            </w:r>
          </w:p>
        </w:tc>
        <w:tc>
          <w:tcPr>
            <w:tcW w:w="3450" w:type="dxa"/>
            <w:shd w:val="clear" w:color="auto" w:fill="auto"/>
            <w:tcMar>
              <w:top w:w="100" w:type="dxa"/>
              <w:left w:w="100" w:type="dxa"/>
              <w:bottom w:w="100" w:type="dxa"/>
              <w:right w:w="100" w:type="dxa"/>
            </w:tcMar>
          </w:tcPr>
          <w:p w14:paraId="00000087" w14:textId="77777777" w:rsidR="00172861" w:rsidRDefault="00000000">
            <w:pPr>
              <w:widowControl w:val="0"/>
              <w:rPr>
                <w:b w:val="0"/>
                <w:sz w:val="22"/>
                <w:szCs w:val="22"/>
              </w:rPr>
            </w:pPr>
            <w:r>
              <w:rPr>
                <w:sz w:val="22"/>
                <w:szCs w:val="22"/>
              </w:rPr>
              <w:t>El valor de la información</w:t>
            </w:r>
          </w:p>
          <w:p w14:paraId="00000088" w14:textId="77777777" w:rsidR="00172861" w:rsidRDefault="00000000">
            <w:pPr>
              <w:widowControl w:val="0"/>
              <w:rPr>
                <w:b w:val="0"/>
                <w:sz w:val="22"/>
                <w:szCs w:val="22"/>
              </w:rPr>
            </w:pPr>
            <w:r>
              <w:rPr>
                <w:noProof/>
              </w:rPr>
              <w:drawing>
                <wp:inline distT="114300" distB="114300" distL="114300" distR="114300" wp14:anchorId="467612FD" wp14:editId="3AC3468F">
                  <wp:extent cx="2057400" cy="2057400"/>
                  <wp:effectExtent l="0" t="0" r="0" b="0"/>
                  <wp:docPr id="9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cstate="print">
                            <a:extLst>
                              <a:ext uri="{28A0092B-C50C-407E-A947-70E740481C1C}">
                                <a14:useLocalDpi xmlns:a14="http://schemas.microsoft.com/office/drawing/2010/main"/>
                              </a:ext>
                            </a:extLst>
                          </a:blip>
                          <a:srcRect/>
                          <a:stretch>
                            <a:fillRect/>
                          </a:stretch>
                        </pic:blipFill>
                        <pic:spPr>
                          <a:xfrm>
                            <a:off x="0" y="0"/>
                            <a:ext cx="2057400" cy="2057400"/>
                          </a:xfrm>
                          <a:prstGeom prst="rect">
                            <a:avLst/>
                          </a:prstGeom>
                          <a:ln/>
                        </pic:spPr>
                      </pic:pic>
                    </a:graphicData>
                  </a:graphic>
                </wp:inline>
              </w:drawing>
            </w:r>
          </w:p>
          <w:p w14:paraId="00000089" w14:textId="77777777" w:rsidR="00172861" w:rsidRDefault="00172861">
            <w:pPr>
              <w:widowControl w:val="0"/>
              <w:rPr>
                <w:b w:val="0"/>
                <w:sz w:val="22"/>
                <w:szCs w:val="22"/>
              </w:rPr>
            </w:pPr>
          </w:p>
          <w:p w14:paraId="0000008A" w14:textId="77777777" w:rsidR="00172861" w:rsidRDefault="00172861">
            <w:pPr>
              <w:widowControl w:val="0"/>
              <w:rPr>
                <w:b w:val="0"/>
                <w:sz w:val="22"/>
                <w:szCs w:val="22"/>
              </w:rPr>
            </w:pPr>
          </w:p>
          <w:p w14:paraId="0000008B" w14:textId="77777777" w:rsidR="00172861" w:rsidRDefault="00000000">
            <w:pPr>
              <w:rPr>
                <w:b w:val="0"/>
                <w:sz w:val="22"/>
                <w:szCs w:val="22"/>
              </w:rPr>
            </w:pPr>
            <w:r>
              <w:rPr>
                <w:sz w:val="22"/>
                <w:szCs w:val="22"/>
              </w:rPr>
              <w:t>Nota</w:t>
            </w:r>
            <w:r>
              <w:rPr>
                <w:b w:val="0"/>
                <w:sz w:val="22"/>
                <w:szCs w:val="22"/>
              </w:rPr>
              <w:t xml:space="preserve">. Elaborar imagen </w:t>
            </w:r>
          </w:p>
          <w:p w14:paraId="0000008C" w14:textId="77777777" w:rsidR="00172861" w:rsidRDefault="00000000">
            <w:pPr>
              <w:widowControl w:val="0"/>
              <w:rPr>
                <w:b w:val="0"/>
                <w:sz w:val="22"/>
                <w:szCs w:val="22"/>
              </w:rPr>
            </w:pPr>
            <w:hyperlink r:id="rId17">
              <w:r>
                <w:rPr>
                  <w:color w:val="1155CC"/>
                  <w:sz w:val="22"/>
                  <w:szCs w:val="22"/>
                  <w:u w:val="single"/>
                </w:rPr>
                <w:t xml:space="preserve"> 228116_v3</w:t>
              </w:r>
            </w:hyperlink>
          </w:p>
        </w:tc>
        <w:tc>
          <w:tcPr>
            <w:tcW w:w="1472" w:type="dxa"/>
            <w:shd w:val="clear" w:color="auto" w:fill="auto"/>
            <w:tcMar>
              <w:top w:w="100" w:type="dxa"/>
              <w:left w:w="100" w:type="dxa"/>
              <w:bottom w:w="100" w:type="dxa"/>
              <w:right w:w="100" w:type="dxa"/>
            </w:tcMar>
          </w:tcPr>
          <w:p w14:paraId="0000008D" w14:textId="77777777" w:rsidR="00172861" w:rsidRDefault="00000000">
            <w:pPr>
              <w:widowControl w:val="0"/>
              <w:rPr>
                <w:b w:val="0"/>
                <w:sz w:val="22"/>
                <w:szCs w:val="22"/>
              </w:rPr>
            </w:pPr>
            <w:r>
              <w:rPr>
                <w:b w:val="0"/>
                <w:sz w:val="22"/>
                <w:szCs w:val="22"/>
              </w:rPr>
              <w:t>SI</w:t>
            </w:r>
          </w:p>
        </w:tc>
        <w:tc>
          <w:tcPr>
            <w:tcW w:w="3937" w:type="dxa"/>
            <w:shd w:val="clear" w:color="auto" w:fill="auto"/>
            <w:tcMar>
              <w:top w:w="100" w:type="dxa"/>
              <w:left w:w="100" w:type="dxa"/>
              <w:bottom w:w="100" w:type="dxa"/>
              <w:right w:w="100" w:type="dxa"/>
            </w:tcMar>
          </w:tcPr>
          <w:p w14:paraId="0000008E" w14:textId="77777777" w:rsidR="00172861" w:rsidRDefault="00000000">
            <w:pPr>
              <w:jc w:val="both"/>
              <w:rPr>
                <w:b w:val="0"/>
                <w:sz w:val="22"/>
                <w:szCs w:val="22"/>
              </w:rPr>
            </w:pPr>
            <w:r>
              <w:rPr>
                <w:b w:val="0"/>
                <w:sz w:val="22"/>
                <w:szCs w:val="22"/>
              </w:rPr>
              <w:t>Es importante recordar que en la actualidad la información es el bien inmaterial más importante en las compañías actuales; recordemos que todos los datos que se generan permiten conocer y analizar la situación organizacional y proyectar metas a futuro. Una falla en el sistema hará que se generen errores a veces irreversibles en los datos que generarán información errónea para las compañías.</w:t>
            </w:r>
          </w:p>
          <w:p w14:paraId="0000008F" w14:textId="77777777" w:rsidR="00172861" w:rsidRDefault="00172861">
            <w:pPr>
              <w:spacing w:before="240" w:after="240"/>
              <w:jc w:val="both"/>
              <w:rPr>
                <w:b w:val="0"/>
                <w:sz w:val="22"/>
                <w:szCs w:val="22"/>
              </w:rPr>
            </w:pPr>
          </w:p>
        </w:tc>
        <w:tc>
          <w:tcPr>
            <w:tcW w:w="3372" w:type="dxa"/>
            <w:shd w:val="clear" w:color="auto" w:fill="auto"/>
            <w:tcMar>
              <w:top w:w="100" w:type="dxa"/>
              <w:left w:w="100" w:type="dxa"/>
              <w:bottom w:w="100" w:type="dxa"/>
              <w:right w:w="100" w:type="dxa"/>
            </w:tcMar>
          </w:tcPr>
          <w:p w14:paraId="00000090" w14:textId="77777777" w:rsidR="00172861" w:rsidRDefault="00000000">
            <w:pPr>
              <w:jc w:val="both"/>
              <w:rPr>
                <w:b w:val="0"/>
                <w:sz w:val="22"/>
                <w:szCs w:val="22"/>
              </w:rPr>
            </w:pPr>
            <w:r>
              <w:rPr>
                <w:b w:val="0"/>
                <w:sz w:val="22"/>
                <w:szCs w:val="22"/>
              </w:rPr>
              <w:t>Información</w:t>
            </w:r>
          </w:p>
          <w:p w14:paraId="00000091" w14:textId="77777777" w:rsidR="00172861" w:rsidRDefault="00172861">
            <w:pPr>
              <w:jc w:val="both"/>
              <w:rPr>
                <w:b w:val="0"/>
                <w:sz w:val="22"/>
                <w:szCs w:val="22"/>
              </w:rPr>
            </w:pPr>
          </w:p>
          <w:p w14:paraId="00000092" w14:textId="77777777" w:rsidR="00172861" w:rsidRDefault="00000000">
            <w:pPr>
              <w:jc w:val="both"/>
              <w:rPr>
                <w:b w:val="0"/>
                <w:sz w:val="22"/>
                <w:szCs w:val="22"/>
              </w:rPr>
            </w:pPr>
            <w:r>
              <w:rPr>
                <w:b w:val="0"/>
                <w:sz w:val="22"/>
                <w:szCs w:val="22"/>
              </w:rPr>
              <w:t>Compañía</w:t>
            </w:r>
          </w:p>
          <w:p w14:paraId="00000093" w14:textId="77777777" w:rsidR="00172861" w:rsidRDefault="00000000">
            <w:pPr>
              <w:jc w:val="both"/>
              <w:rPr>
                <w:b w:val="0"/>
                <w:sz w:val="22"/>
                <w:szCs w:val="22"/>
              </w:rPr>
            </w:pPr>
            <w:r>
              <w:rPr>
                <w:b w:val="0"/>
                <w:sz w:val="22"/>
                <w:szCs w:val="22"/>
              </w:rPr>
              <w:t xml:space="preserve">datos </w:t>
            </w:r>
          </w:p>
          <w:p w14:paraId="00000094" w14:textId="77777777" w:rsidR="00172861" w:rsidRDefault="00172861">
            <w:pPr>
              <w:jc w:val="both"/>
              <w:rPr>
                <w:b w:val="0"/>
                <w:sz w:val="22"/>
                <w:szCs w:val="22"/>
              </w:rPr>
            </w:pPr>
          </w:p>
          <w:p w14:paraId="00000095" w14:textId="77777777" w:rsidR="00172861" w:rsidRDefault="00000000">
            <w:pPr>
              <w:jc w:val="both"/>
              <w:rPr>
                <w:b w:val="0"/>
                <w:sz w:val="22"/>
                <w:szCs w:val="22"/>
              </w:rPr>
            </w:pPr>
            <w:r>
              <w:rPr>
                <w:b w:val="0"/>
                <w:sz w:val="22"/>
                <w:szCs w:val="22"/>
              </w:rPr>
              <w:t>Conocer y analizar</w:t>
            </w:r>
          </w:p>
          <w:p w14:paraId="00000096" w14:textId="77777777" w:rsidR="00172861" w:rsidRDefault="00172861">
            <w:pPr>
              <w:jc w:val="both"/>
              <w:rPr>
                <w:b w:val="0"/>
                <w:sz w:val="22"/>
                <w:szCs w:val="22"/>
              </w:rPr>
            </w:pPr>
          </w:p>
          <w:p w14:paraId="00000097" w14:textId="77777777" w:rsidR="00172861" w:rsidRDefault="00000000">
            <w:pPr>
              <w:jc w:val="both"/>
              <w:rPr>
                <w:b w:val="0"/>
                <w:sz w:val="22"/>
                <w:szCs w:val="22"/>
              </w:rPr>
            </w:pPr>
            <w:r>
              <w:rPr>
                <w:b w:val="0"/>
                <w:sz w:val="22"/>
                <w:szCs w:val="22"/>
              </w:rPr>
              <w:t>Situación organizacional</w:t>
            </w:r>
          </w:p>
          <w:p w14:paraId="00000098" w14:textId="77777777" w:rsidR="00172861" w:rsidRDefault="00172861">
            <w:pPr>
              <w:jc w:val="both"/>
              <w:rPr>
                <w:b w:val="0"/>
                <w:sz w:val="22"/>
                <w:szCs w:val="22"/>
              </w:rPr>
            </w:pPr>
          </w:p>
          <w:p w14:paraId="00000099" w14:textId="77777777" w:rsidR="00172861" w:rsidRDefault="00172861">
            <w:pPr>
              <w:jc w:val="both"/>
              <w:rPr>
                <w:b w:val="0"/>
                <w:sz w:val="22"/>
                <w:szCs w:val="22"/>
              </w:rPr>
            </w:pPr>
          </w:p>
        </w:tc>
      </w:tr>
      <w:tr w:rsidR="00172861" w14:paraId="5F472A74" w14:textId="77777777">
        <w:tc>
          <w:tcPr>
            <w:tcW w:w="1170" w:type="dxa"/>
            <w:shd w:val="clear" w:color="auto" w:fill="auto"/>
            <w:tcMar>
              <w:top w:w="100" w:type="dxa"/>
              <w:left w:w="100" w:type="dxa"/>
              <w:bottom w:w="100" w:type="dxa"/>
              <w:right w:w="100" w:type="dxa"/>
            </w:tcMar>
          </w:tcPr>
          <w:p w14:paraId="0000009A" w14:textId="77777777" w:rsidR="00172861" w:rsidRDefault="00000000">
            <w:pPr>
              <w:widowControl w:val="0"/>
              <w:rPr>
                <w:b w:val="0"/>
                <w:sz w:val="22"/>
                <w:szCs w:val="22"/>
              </w:rPr>
            </w:pPr>
            <w:r>
              <w:rPr>
                <w:b w:val="0"/>
                <w:sz w:val="22"/>
                <w:szCs w:val="22"/>
              </w:rPr>
              <w:t>4</w:t>
            </w:r>
          </w:p>
        </w:tc>
        <w:tc>
          <w:tcPr>
            <w:tcW w:w="3450" w:type="dxa"/>
            <w:shd w:val="clear" w:color="auto" w:fill="auto"/>
            <w:tcMar>
              <w:top w:w="100" w:type="dxa"/>
              <w:left w:w="100" w:type="dxa"/>
              <w:bottom w:w="100" w:type="dxa"/>
              <w:right w:w="100" w:type="dxa"/>
            </w:tcMar>
          </w:tcPr>
          <w:p w14:paraId="0000009B" w14:textId="77777777" w:rsidR="00172861" w:rsidRDefault="00000000">
            <w:pPr>
              <w:widowControl w:val="0"/>
              <w:rPr>
                <w:color w:val="FF0000"/>
                <w:sz w:val="22"/>
                <w:szCs w:val="22"/>
              </w:rPr>
            </w:pPr>
            <w:r>
              <w:rPr>
                <w:sz w:val="22"/>
                <w:szCs w:val="22"/>
              </w:rPr>
              <w:t>Mantenimiento data center</w:t>
            </w:r>
          </w:p>
          <w:p w14:paraId="0000009C" w14:textId="77777777" w:rsidR="00172861" w:rsidRDefault="00000000">
            <w:pPr>
              <w:widowControl w:val="0"/>
              <w:rPr>
                <w:b w:val="0"/>
                <w:sz w:val="22"/>
                <w:szCs w:val="22"/>
              </w:rPr>
            </w:pPr>
            <w:r>
              <w:rPr>
                <w:noProof/>
              </w:rPr>
              <w:lastRenderedPageBreak/>
              <w:drawing>
                <wp:inline distT="114300" distB="114300" distL="114300" distR="114300" wp14:anchorId="70769CD6" wp14:editId="116BA320">
                  <wp:extent cx="2057400" cy="1371600"/>
                  <wp:effectExtent l="0" t="0" r="0" b="0"/>
                  <wp:docPr id="9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 cstate="print">
                            <a:extLst>
                              <a:ext uri="{28A0092B-C50C-407E-A947-70E740481C1C}">
                                <a14:useLocalDpi xmlns:a14="http://schemas.microsoft.com/office/drawing/2010/main"/>
                              </a:ext>
                            </a:extLst>
                          </a:blip>
                          <a:srcRect/>
                          <a:stretch>
                            <a:fillRect/>
                          </a:stretch>
                        </pic:blipFill>
                        <pic:spPr>
                          <a:xfrm>
                            <a:off x="0" y="0"/>
                            <a:ext cx="2057400" cy="1371600"/>
                          </a:xfrm>
                          <a:prstGeom prst="rect">
                            <a:avLst/>
                          </a:prstGeom>
                          <a:ln/>
                        </pic:spPr>
                      </pic:pic>
                    </a:graphicData>
                  </a:graphic>
                </wp:inline>
              </w:drawing>
            </w:r>
          </w:p>
          <w:p w14:paraId="0000009D" w14:textId="77777777" w:rsidR="00172861" w:rsidRDefault="00172861">
            <w:pPr>
              <w:widowControl w:val="0"/>
              <w:rPr>
                <w:b w:val="0"/>
                <w:sz w:val="22"/>
                <w:szCs w:val="22"/>
              </w:rPr>
            </w:pPr>
          </w:p>
          <w:p w14:paraId="0000009E" w14:textId="77777777" w:rsidR="00172861" w:rsidRDefault="00000000">
            <w:pPr>
              <w:rPr>
                <w:b w:val="0"/>
                <w:sz w:val="22"/>
                <w:szCs w:val="22"/>
              </w:rPr>
            </w:pPr>
            <w:r>
              <w:rPr>
                <w:sz w:val="22"/>
                <w:szCs w:val="22"/>
              </w:rPr>
              <w:t>Nota</w:t>
            </w:r>
            <w:r>
              <w:rPr>
                <w:b w:val="0"/>
                <w:sz w:val="22"/>
                <w:szCs w:val="22"/>
              </w:rPr>
              <w:t xml:space="preserve">. Elaborar imagen </w:t>
            </w:r>
          </w:p>
          <w:p w14:paraId="0000009F" w14:textId="77777777" w:rsidR="00172861" w:rsidRDefault="00000000">
            <w:pPr>
              <w:widowControl w:val="0"/>
              <w:rPr>
                <w:b w:val="0"/>
                <w:sz w:val="22"/>
                <w:szCs w:val="22"/>
              </w:rPr>
            </w:pPr>
            <w:hyperlink r:id="rId19">
              <w:r>
                <w:rPr>
                  <w:color w:val="1155CC"/>
                  <w:sz w:val="22"/>
                  <w:szCs w:val="22"/>
                  <w:u w:val="single"/>
                </w:rPr>
                <w:t xml:space="preserve"> 228116_v4 </w:t>
              </w:r>
            </w:hyperlink>
            <w:r>
              <w:rPr>
                <w:sz w:val="22"/>
                <w:szCs w:val="22"/>
              </w:rPr>
              <w:t xml:space="preserve"> </w:t>
            </w:r>
          </w:p>
        </w:tc>
        <w:tc>
          <w:tcPr>
            <w:tcW w:w="1472" w:type="dxa"/>
            <w:shd w:val="clear" w:color="auto" w:fill="auto"/>
            <w:tcMar>
              <w:top w:w="100" w:type="dxa"/>
              <w:left w:w="100" w:type="dxa"/>
              <w:bottom w:w="100" w:type="dxa"/>
              <w:right w:w="100" w:type="dxa"/>
            </w:tcMar>
          </w:tcPr>
          <w:p w14:paraId="000000A0" w14:textId="77777777" w:rsidR="00172861" w:rsidRDefault="00000000">
            <w:pPr>
              <w:widowControl w:val="0"/>
              <w:rPr>
                <w:b w:val="0"/>
                <w:sz w:val="22"/>
                <w:szCs w:val="22"/>
              </w:rPr>
            </w:pPr>
            <w:r>
              <w:rPr>
                <w:b w:val="0"/>
                <w:sz w:val="22"/>
                <w:szCs w:val="22"/>
              </w:rPr>
              <w:lastRenderedPageBreak/>
              <w:t>SI</w:t>
            </w:r>
          </w:p>
        </w:tc>
        <w:tc>
          <w:tcPr>
            <w:tcW w:w="3937" w:type="dxa"/>
            <w:shd w:val="clear" w:color="auto" w:fill="auto"/>
            <w:tcMar>
              <w:top w:w="100" w:type="dxa"/>
              <w:left w:w="100" w:type="dxa"/>
              <w:bottom w:w="100" w:type="dxa"/>
              <w:right w:w="100" w:type="dxa"/>
            </w:tcMar>
          </w:tcPr>
          <w:p w14:paraId="000000A1" w14:textId="77777777" w:rsidR="00172861" w:rsidRDefault="00000000">
            <w:pPr>
              <w:jc w:val="both"/>
              <w:rPr>
                <w:b w:val="0"/>
                <w:sz w:val="22"/>
                <w:szCs w:val="22"/>
              </w:rPr>
            </w:pPr>
            <w:r>
              <w:rPr>
                <w:b w:val="0"/>
                <w:sz w:val="22"/>
                <w:szCs w:val="22"/>
              </w:rPr>
              <w:t xml:space="preserve">Contar con sensores, detectores, alarmas, etc., no es garante del correcto funcionamiento del sistema. Si no se realiza seguimiento y control a cada una de estas variables, el sistema puede presentar fallas porque cada variable emite un llamado de </w:t>
            </w:r>
            <w:r>
              <w:rPr>
                <w:b w:val="0"/>
                <w:sz w:val="22"/>
                <w:szCs w:val="22"/>
              </w:rPr>
              <w:lastRenderedPageBreak/>
              <w:t>alerta, pero debe existir una persona encargada del monitoreo para responder oportunamente a cada una de ellas.</w:t>
            </w:r>
          </w:p>
        </w:tc>
        <w:tc>
          <w:tcPr>
            <w:tcW w:w="3372" w:type="dxa"/>
            <w:shd w:val="clear" w:color="auto" w:fill="auto"/>
            <w:tcMar>
              <w:top w:w="100" w:type="dxa"/>
              <w:left w:w="100" w:type="dxa"/>
              <w:bottom w:w="100" w:type="dxa"/>
              <w:right w:w="100" w:type="dxa"/>
            </w:tcMar>
          </w:tcPr>
          <w:p w14:paraId="000000A2" w14:textId="77777777" w:rsidR="00172861" w:rsidRDefault="00000000">
            <w:pPr>
              <w:jc w:val="both"/>
              <w:rPr>
                <w:b w:val="0"/>
                <w:sz w:val="22"/>
                <w:szCs w:val="22"/>
              </w:rPr>
            </w:pPr>
            <w:r>
              <w:rPr>
                <w:b w:val="0"/>
                <w:sz w:val="22"/>
                <w:szCs w:val="22"/>
              </w:rPr>
              <w:lastRenderedPageBreak/>
              <w:t>Sensores</w:t>
            </w:r>
          </w:p>
          <w:p w14:paraId="000000A3" w14:textId="77777777" w:rsidR="00172861" w:rsidRDefault="00172861">
            <w:pPr>
              <w:jc w:val="both"/>
              <w:rPr>
                <w:b w:val="0"/>
                <w:sz w:val="22"/>
                <w:szCs w:val="22"/>
              </w:rPr>
            </w:pPr>
          </w:p>
          <w:p w14:paraId="000000A4" w14:textId="77777777" w:rsidR="00172861" w:rsidRDefault="00000000">
            <w:pPr>
              <w:jc w:val="both"/>
              <w:rPr>
                <w:b w:val="0"/>
                <w:sz w:val="22"/>
                <w:szCs w:val="22"/>
              </w:rPr>
            </w:pPr>
            <w:r>
              <w:rPr>
                <w:b w:val="0"/>
                <w:sz w:val="22"/>
                <w:szCs w:val="22"/>
              </w:rPr>
              <w:t>Detectores</w:t>
            </w:r>
          </w:p>
          <w:p w14:paraId="000000A5" w14:textId="77777777" w:rsidR="00172861" w:rsidRDefault="00172861">
            <w:pPr>
              <w:jc w:val="both"/>
              <w:rPr>
                <w:b w:val="0"/>
                <w:sz w:val="22"/>
                <w:szCs w:val="22"/>
              </w:rPr>
            </w:pPr>
          </w:p>
          <w:p w14:paraId="000000A6" w14:textId="77777777" w:rsidR="00172861" w:rsidRDefault="00000000">
            <w:pPr>
              <w:jc w:val="both"/>
              <w:rPr>
                <w:b w:val="0"/>
                <w:sz w:val="22"/>
                <w:szCs w:val="22"/>
              </w:rPr>
            </w:pPr>
            <w:r>
              <w:rPr>
                <w:b w:val="0"/>
                <w:sz w:val="22"/>
                <w:szCs w:val="22"/>
              </w:rPr>
              <w:t>Alarmas</w:t>
            </w:r>
          </w:p>
          <w:p w14:paraId="000000A7" w14:textId="77777777" w:rsidR="00172861" w:rsidRDefault="00000000">
            <w:pPr>
              <w:jc w:val="both"/>
              <w:rPr>
                <w:b w:val="0"/>
                <w:sz w:val="22"/>
                <w:szCs w:val="22"/>
              </w:rPr>
            </w:pPr>
            <w:r>
              <w:rPr>
                <w:b w:val="0"/>
                <w:sz w:val="22"/>
                <w:szCs w:val="22"/>
              </w:rPr>
              <w:t>Correcto funcionamiento del sistema</w:t>
            </w:r>
          </w:p>
          <w:p w14:paraId="000000A8" w14:textId="77777777" w:rsidR="00172861" w:rsidRDefault="00172861">
            <w:pPr>
              <w:jc w:val="both"/>
              <w:rPr>
                <w:b w:val="0"/>
                <w:sz w:val="22"/>
                <w:szCs w:val="22"/>
              </w:rPr>
            </w:pPr>
          </w:p>
          <w:p w14:paraId="000000A9" w14:textId="77777777" w:rsidR="00172861" w:rsidRDefault="00000000">
            <w:pPr>
              <w:jc w:val="both"/>
              <w:rPr>
                <w:b w:val="0"/>
                <w:sz w:val="22"/>
                <w:szCs w:val="22"/>
              </w:rPr>
            </w:pPr>
            <w:r>
              <w:rPr>
                <w:b w:val="0"/>
                <w:sz w:val="22"/>
                <w:szCs w:val="22"/>
              </w:rPr>
              <w:t>Fallas</w:t>
            </w:r>
          </w:p>
          <w:p w14:paraId="000000AA" w14:textId="77777777" w:rsidR="00172861" w:rsidRDefault="00172861">
            <w:pPr>
              <w:jc w:val="both"/>
              <w:rPr>
                <w:b w:val="0"/>
                <w:sz w:val="22"/>
                <w:szCs w:val="22"/>
              </w:rPr>
            </w:pPr>
          </w:p>
          <w:p w14:paraId="000000AB" w14:textId="77777777" w:rsidR="00172861" w:rsidRDefault="00000000">
            <w:pPr>
              <w:jc w:val="both"/>
              <w:rPr>
                <w:b w:val="0"/>
                <w:sz w:val="22"/>
                <w:szCs w:val="22"/>
              </w:rPr>
            </w:pPr>
            <w:r>
              <w:rPr>
                <w:b w:val="0"/>
                <w:sz w:val="22"/>
                <w:szCs w:val="22"/>
              </w:rPr>
              <w:t>Monitoreo</w:t>
            </w:r>
          </w:p>
        </w:tc>
      </w:tr>
      <w:tr w:rsidR="00172861" w14:paraId="4834804D" w14:textId="77777777">
        <w:tc>
          <w:tcPr>
            <w:tcW w:w="1170" w:type="dxa"/>
            <w:shd w:val="clear" w:color="auto" w:fill="auto"/>
            <w:tcMar>
              <w:top w:w="100" w:type="dxa"/>
              <w:left w:w="100" w:type="dxa"/>
              <w:bottom w:w="100" w:type="dxa"/>
              <w:right w:w="100" w:type="dxa"/>
            </w:tcMar>
          </w:tcPr>
          <w:p w14:paraId="000000AC" w14:textId="77777777" w:rsidR="00172861" w:rsidRDefault="00000000">
            <w:pPr>
              <w:widowControl w:val="0"/>
              <w:rPr>
                <w:b w:val="0"/>
                <w:sz w:val="22"/>
                <w:szCs w:val="22"/>
              </w:rPr>
            </w:pPr>
            <w:r>
              <w:rPr>
                <w:b w:val="0"/>
                <w:sz w:val="22"/>
                <w:szCs w:val="22"/>
              </w:rPr>
              <w:lastRenderedPageBreak/>
              <w:t>5</w:t>
            </w:r>
          </w:p>
        </w:tc>
        <w:tc>
          <w:tcPr>
            <w:tcW w:w="3450" w:type="dxa"/>
            <w:shd w:val="clear" w:color="auto" w:fill="auto"/>
            <w:tcMar>
              <w:top w:w="100" w:type="dxa"/>
              <w:left w:w="100" w:type="dxa"/>
              <w:bottom w:w="100" w:type="dxa"/>
              <w:right w:w="100" w:type="dxa"/>
            </w:tcMar>
          </w:tcPr>
          <w:p w14:paraId="000000AD" w14:textId="77777777" w:rsidR="00172861" w:rsidRDefault="00000000">
            <w:pPr>
              <w:widowControl w:val="0"/>
              <w:rPr>
                <w:color w:val="FF0000"/>
                <w:sz w:val="22"/>
                <w:szCs w:val="22"/>
              </w:rPr>
            </w:pPr>
            <w:r>
              <w:rPr>
                <w:sz w:val="22"/>
                <w:szCs w:val="22"/>
              </w:rPr>
              <w:t>Controles data center</w:t>
            </w:r>
          </w:p>
          <w:p w14:paraId="000000AE" w14:textId="77777777" w:rsidR="00172861" w:rsidRDefault="00172861">
            <w:pPr>
              <w:widowControl w:val="0"/>
              <w:rPr>
                <w:b w:val="0"/>
                <w:sz w:val="22"/>
                <w:szCs w:val="22"/>
              </w:rPr>
            </w:pPr>
          </w:p>
          <w:p w14:paraId="000000AF" w14:textId="77777777" w:rsidR="00172861" w:rsidRDefault="00172861">
            <w:pPr>
              <w:widowControl w:val="0"/>
              <w:rPr>
                <w:b w:val="0"/>
                <w:sz w:val="22"/>
                <w:szCs w:val="22"/>
              </w:rPr>
            </w:pPr>
          </w:p>
          <w:p w14:paraId="000000B0" w14:textId="77777777" w:rsidR="00172861" w:rsidRDefault="00000000">
            <w:pPr>
              <w:widowControl w:val="0"/>
              <w:rPr>
                <w:b w:val="0"/>
                <w:sz w:val="22"/>
                <w:szCs w:val="22"/>
              </w:rPr>
            </w:pPr>
            <w:r>
              <w:rPr>
                <w:noProof/>
              </w:rPr>
              <w:drawing>
                <wp:inline distT="114300" distB="114300" distL="114300" distR="114300" wp14:anchorId="695DACF5" wp14:editId="49C124E5">
                  <wp:extent cx="2057400" cy="2057400"/>
                  <wp:effectExtent l="0" t="0" r="0" b="0"/>
                  <wp:docPr id="9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 cstate="print">
                            <a:extLst>
                              <a:ext uri="{28A0092B-C50C-407E-A947-70E740481C1C}">
                                <a14:useLocalDpi xmlns:a14="http://schemas.microsoft.com/office/drawing/2010/main"/>
                              </a:ext>
                            </a:extLst>
                          </a:blip>
                          <a:srcRect/>
                          <a:stretch>
                            <a:fillRect/>
                          </a:stretch>
                        </pic:blipFill>
                        <pic:spPr>
                          <a:xfrm>
                            <a:off x="0" y="0"/>
                            <a:ext cx="2057400" cy="2057400"/>
                          </a:xfrm>
                          <a:prstGeom prst="rect">
                            <a:avLst/>
                          </a:prstGeom>
                          <a:ln/>
                        </pic:spPr>
                      </pic:pic>
                    </a:graphicData>
                  </a:graphic>
                </wp:inline>
              </w:drawing>
            </w:r>
          </w:p>
          <w:p w14:paraId="000000B1" w14:textId="77777777" w:rsidR="00172861" w:rsidRDefault="00172861">
            <w:pPr>
              <w:widowControl w:val="0"/>
              <w:rPr>
                <w:b w:val="0"/>
                <w:sz w:val="22"/>
                <w:szCs w:val="22"/>
              </w:rPr>
            </w:pPr>
          </w:p>
          <w:p w14:paraId="000000B2" w14:textId="77777777" w:rsidR="00172861" w:rsidRDefault="00172861">
            <w:pPr>
              <w:widowControl w:val="0"/>
              <w:rPr>
                <w:b w:val="0"/>
                <w:sz w:val="22"/>
                <w:szCs w:val="22"/>
              </w:rPr>
            </w:pPr>
          </w:p>
          <w:p w14:paraId="000000B3" w14:textId="77777777" w:rsidR="00172861" w:rsidRDefault="00000000">
            <w:pPr>
              <w:rPr>
                <w:b w:val="0"/>
                <w:sz w:val="22"/>
                <w:szCs w:val="22"/>
              </w:rPr>
            </w:pPr>
            <w:r>
              <w:rPr>
                <w:sz w:val="22"/>
                <w:szCs w:val="22"/>
              </w:rPr>
              <w:lastRenderedPageBreak/>
              <w:t xml:space="preserve">Nota. </w:t>
            </w:r>
            <w:r>
              <w:rPr>
                <w:b w:val="0"/>
                <w:sz w:val="22"/>
                <w:szCs w:val="22"/>
              </w:rPr>
              <w:t xml:space="preserve">Elaborar imagen </w:t>
            </w:r>
          </w:p>
          <w:p w14:paraId="000000B4" w14:textId="77777777" w:rsidR="00172861" w:rsidRDefault="00000000">
            <w:pPr>
              <w:widowControl w:val="0"/>
              <w:rPr>
                <w:b w:val="0"/>
                <w:sz w:val="22"/>
                <w:szCs w:val="22"/>
              </w:rPr>
            </w:pPr>
            <w:r>
              <w:rPr>
                <w:sz w:val="22"/>
                <w:szCs w:val="22"/>
              </w:rPr>
              <w:t xml:space="preserve"> </w:t>
            </w:r>
            <w:hyperlink r:id="rId21">
              <w:r>
                <w:rPr>
                  <w:color w:val="1155CC"/>
                  <w:sz w:val="22"/>
                  <w:szCs w:val="22"/>
                  <w:u w:val="single"/>
                </w:rPr>
                <w:t>228116_v5</w:t>
              </w:r>
            </w:hyperlink>
          </w:p>
        </w:tc>
        <w:tc>
          <w:tcPr>
            <w:tcW w:w="1472" w:type="dxa"/>
            <w:shd w:val="clear" w:color="auto" w:fill="auto"/>
            <w:tcMar>
              <w:top w:w="100" w:type="dxa"/>
              <w:left w:w="100" w:type="dxa"/>
              <w:bottom w:w="100" w:type="dxa"/>
              <w:right w:w="100" w:type="dxa"/>
            </w:tcMar>
          </w:tcPr>
          <w:p w14:paraId="000000B5" w14:textId="77777777" w:rsidR="00172861" w:rsidRDefault="00000000">
            <w:pPr>
              <w:widowControl w:val="0"/>
              <w:rPr>
                <w:b w:val="0"/>
                <w:sz w:val="22"/>
                <w:szCs w:val="22"/>
              </w:rPr>
            </w:pPr>
            <w:r>
              <w:rPr>
                <w:b w:val="0"/>
                <w:sz w:val="22"/>
                <w:szCs w:val="22"/>
              </w:rPr>
              <w:lastRenderedPageBreak/>
              <w:t>SI</w:t>
            </w:r>
          </w:p>
        </w:tc>
        <w:tc>
          <w:tcPr>
            <w:tcW w:w="3937" w:type="dxa"/>
            <w:shd w:val="clear" w:color="auto" w:fill="auto"/>
            <w:tcMar>
              <w:top w:w="100" w:type="dxa"/>
              <w:left w:w="100" w:type="dxa"/>
              <w:bottom w:w="100" w:type="dxa"/>
              <w:right w:w="100" w:type="dxa"/>
            </w:tcMar>
          </w:tcPr>
          <w:p w14:paraId="000000B6" w14:textId="77777777" w:rsidR="00172861" w:rsidRDefault="00000000">
            <w:pPr>
              <w:jc w:val="both"/>
              <w:rPr>
                <w:b w:val="0"/>
                <w:sz w:val="22"/>
                <w:szCs w:val="22"/>
              </w:rPr>
            </w:pPr>
            <w:r>
              <w:rPr>
                <w:b w:val="0"/>
                <w:sz w:val="22"/>
                <w:szCs w:val="22"/>
              </w:rPr>
              <w:t xml:space="preserve">Los centros de datos modernos cuentan con muchos elementos automatizados para el monitoreo: controles de humedad, fuego, humo, temperatura, acceso, entre otros, son algunos de los controles que se pueden instalar al centro de datos con el fin de “controlar” y asegurar su correcta operación. Sin embargo, y de acuerdo con las buenas prácticas internacionales como ITIL o COBIT, la gestión de la </w:t>
            </w:r>
            <w:r>
              <w:rPr>
                <w:i/>
              </w:rPr>
              <w:t>data center</w:t>
            </w:r>
            <w:r>
              <w:rPr>
                <w:b w:val="0"/>
                <w:sz w:val="22"/>
                <w:szCs w:val="22"/>
              </w:rPr>
              <w:t xml:space="preserve"> debe garantizar que un técnico estará disponible tiempo completo para permitir su operabilidad al 100%. </w:t>
            </w:r>
          </w:p>
          <w:p w14:paraId="000000B7" w14:textId="77777777" w:rsidR="00172861" w:rsidRDefault="00172861">
            <w:pPr>
              <w:spacing w:before="240" w:after="240"/>
              <w:jc w:val="both"/>
              <w:rPr>
                <w:b w:val="0"/>
                <w:sz w:val="22"/>
                <w:szCs w:val="22"/>
              </w:rPr>
            </w:pPr>
          </w:p>
        </w:tc>
        <w:tc>
          <w:tcPr>
            <w:tcW w:w="3372" w:type="dxa"/>
            <w:shd w:val="clear" w:color="auto" w:fill="auto"/>
            <w:tcMar>
              <w:top w:w="100" w:type="dxa"/>
              <w:left w:w="100" w:type="dxa"/>
              <w:bottom w:w="100" w:type="dxa"/>
              <w:right w:w="100" w:type="dxa"/>
            </w:tcMar>
          </w:tcPr>
          <w:p w14:paraId="000000B8" w14:textId="77777777" w:rsidR="00172861" w:rsidRDefault="00000000">
            <w:pPr>
              <w:jc w:val="both"/>
              <w:rPr>
                <w:b w:val="0"/>
                <w:sz w:val="22"/>
                <w:szCs w:val="22"/>
              </w:rPr>
            </w:pPr>
            <w:r>
              <w:rPr>
                <w:b w:val="0"/>
                <w:sz w:val="22"/>
                <w:szCs w:val="22"/>
              </w:rPr>
              <w:t>Centros de datos</w:t>
            </w:r>
          </w:p>
          <w:p w14:paraId="000000B9" w14:textId="77777777" w:rsidR="00172861" w:rsidRDefault="00172861">
            <w:pPr>
              <w:jc w:val="both"/>
              <w:rPr>
                <w:b w:val="0"/>
                <w:sz w:val="22"/>
                <w:szCs w:val="22"/>
              </w:rPr>
            </w:pPr>
          </w:p>
          <w:p w14:paraId="000000BA" w14:textId="77777777" w:rsidR="00172861" w:rsidRDefault="00000000">
            <w:pPr>
              <w:jc w:val="both"/>
              <w:rPr>
                <w:b w:val="0"/>
                <w:sz w:val="22"/>
                <w:szCs w:val="22"/>
              </w:rPr>
            </w:pPr>
            <w:r>
              <w:rPr>
                <w:b w:val="0"/>
                <w:sz w:val="22"/>
                <w:szCs w:val="22"/>
              </w:rPr>
              <w:t>Elementos automatizados</w:t>
            </w:r>
          </w:p>
          <w:p w14:paraId="000000BB" w14:textId="77777777" w:rsidR="00172861" w:rsidRDefault="00172861">
            <w:pPr>
              <w:jc w:val="both"/>
              <w:rPr>
                <w:b w:val="0"/>
                <w:sz w:val="22"/>
                <w:szCs w:val="22"/>
              </w:rPr>
            </w:pPr>
          </w:p>
          <w:p w14:paraId="000000BC" w14:textId="77777777" w:rsidR="00172861" w:rsidRDefault="00000000">
            <w:pPr>
              <w:jc w:val="both"/>
              <w:rPr>
                <w:b w:val="0"/>
                <w:sz w:val="22"/>
                <w:szCs w:val="22"/>
              </w:rPr>
            </w:pPr>
            <w:r>
              <w:rPr>
                <w:b w:val="0"/>
                <w:sz w:val="22"/>
                <w:szCs w:val="22"/>
              </w:rPr>
              <w:t>Controles de humedad</w:t>
            </w:r>
          </w:p>
          <w:p w14:paraId="000000BD" w14:textId="77777777" w:rsidR="00172861" w:rsidRDefault="00172861">
            <w:pPr>
              <w:jc w:val="both"/>
              <w:rPr>
                <w:b w:val="0"/>
                <w:sz w:val="22"/>
                <w:szCs w:val="22"/>
              </w:rPr>
            </w:pPr>
          </w:p>
          <w:p w14:paraId="000000BE" w14:textId="77777777" w:rsidR="00172861" w:rsidRDefault="00000000">
            <w:pPr>
              <w:jc w:val="both"/>
              <w:rPr>
                <w:b w:val="0"/>
                <w:sz w:val="22"/>
                <w:szCs w:val="22"/>
              </w:rPr>
            </w:pPr>
            <w:r>
              <w:rPr>
                <w:b w:val="0"/>
                <w:sz w:val="22"/>
                <w:szCs w:val="22"/>
              </w:rPr>
              <w:t>Fuego, humo, temperatura</w:t>
            </w:r>
          </w:p>
          <w:p w14:paraId="000000BF" w14:textId="77777777" w:rsidR="00172861" w:rsidRDefault="00172861">
            <w:pPr>
              <w:jc w:val="both"/>
              <w:rPr>
                <w:b w:val="0"/>
                <w:sz w:val="22"/>
                <w:szCs w:val="22"/>
              </w:rPr>
            </w:pPr>
          </w:p>
          <w:p w14:paraId="000000C0" w14:textId="77777777" w:rsidR="00172861" w:rsidRDefault="00000000">
            <w:pPr>
              <w:jc w:val="both"/>
              <w:rPr>
                <w:b w:val="0"/>
                <w:sz w:val="22"/>
                <w:szCs w:val="22"/>
              </w:rPr>
            </w:pPr>
            <w:r>
              <w:rPr>
                <w:b w:val="0"/>
                <w:sz w:val="22"/>
                <w:szCs w:val="22"/>
              </w:rPr>
              <w:t>“Controlar” y asegurar</w:t>
            </w:r>
          </w:p>
          <w:p w14:paraId="000000C1" w14:textId="77777777" w:rsidR="00172861" w:rsidRDefault="00172861">
            <w:pPr>
              <w:jc w:val="both"/>
              <w:rPr>
                <w:b w:val="0"/>
                <w:sz w:val="22"/>
                <w:szCs w:val="22"/>
              </w:rPr>
            </w:pPr>
          </w:p>
          <w:p w14:paraId="000000C2" w14:textId="77777777" w:rsidR="00172861" w:rsidRDefault="00000000">
            <w:pPr>
              <w:jc w:val="both"/>
              <w:rPr>
                <w:b w:val="0"/>
                <w:sz w:val="22"/>
                <w:szCs w:val="22"/>
              </w:rPr>
            </w:pPr>
            <w:r>
              <w:rPr>
                <w:b w:val="0"/>
                <w:sz w:val="22"/>
                <w:szCs w:val="22"/>
              </w:rPr>
              <w:t>Correcta operación</w:t>
            </w:r>
          </w:p>
          <w:p w14:paraId="000000C3" w14:textId="77777777" w:rsidR="00172861" w:rsidRDefault="00172861">
            <w:pPr>
              <w:jc w:val="both"/>
              <w:rPr>
                <w:b w:val="0"/>
                <w:sz w:val="22"/>
                <w:szCs w:val="22"/>
              </w:rPr>
            </w:pPr>
          </w:p>
          <w:p w14:paraId="000000C4" w14:textId="77777777" w:rsidR="00172861" w:rsidRDefault="00000000">
            <w:pPr>
              <w:jc w:val="both"/>
              <w:rPr>
                <w:b w:val="0"/>
                <w:sz w:val="22"/>
                <w:szCs w:val="22"/>
              </w:rPr>
            </w:pPr>
            <w:r>
              <w:rPr>
                <w:b w:val="0"/>
                <w:sz w:val="22"/>
                <w:szCs w:val="22"/>
              </w:rPr>
              <w:t>Tiempo completo</w:t>
            </w:r>
          </w:p>
          <w:p w14:paraId="000000C5" w14:textId="77777777" w:rsidR="00172861" w:rsidRDefault="00172861">
            <w:pPr>
              <w:jc w:val="both"/>
              <w:rPr>
                <w:b w:val="0"/>
                <w:sz w:val="22"/>
                <w:szCs w:val="22"/>
              </w:rPr>
            </w:pPr>
          </w:p>
          <w:p w14:paraId="000000C6" w14:textId="77777777" w:rsidR="00172861" w:rsidRDefault="00000000">
            <w:pPr>
              <w:jc w:val="both"/>
              <w:rPr>
                <w:b w:val="0"/>
                <w:sz w:val="22"/>
                <w:szCs w:val="22"/>
              </w:rPr>
            </w:pPr>
            <w:r>
              <w:rPr>
                <w:b w:val="0"/>
                <w:sz w:val="22"/>
                <w:szCs w:val="22"/>
              </w:rPr>
              <w:t xml:space="preserve">Operabilidad al 100%. </w:t>
            </w:r>
          </w:p>
        </w:tc>
      </w:tr>
      <w:tr w:rsidR="00172861" w14:paraId="212AF3D9" w14:textId="77777777">
        <w:tc>
          <w:tcPr>
            <w:tcW w:w="1170" w:type="dxa"/>
            <w:shd w:val="clear" w:color="auto" w:fill="auto"/>
            <w:tcMar>
              <w:top w:w="100" w:type="dxa"/>
              <w:left w:w="100" w:type="dxa"/>
              <w:bottom w:w="100" w:type="dxa"/>
              <w:right w:w="100" w:type="dxa"/>
            </w:tcMar>
          </w:tcPr>
          <w:p w14:paraId="000000C7" w14:textId="77777777" w:rsidR="00172861" w:rsidRDefault="00000000">
            <w:pPr>
              <w:widowControl w:val="0"/>
              <w:rPr>
                <w:b w:val="0"/>
                <w:sz w:val="22"/>
                <w:szCs w:val="22"/>
              </w:rPr>
            </w:pPr>
            <w:r>
              <w:rPr>
                <w:b w:val="0"/>
                <w:sz w:val="22"/>
                <w:szCs w:val="22"/>
              </w:rPr>
              <w:t>6</w:t>
            </w:r>
          </w:p>
        </w:tc>
        <w:tc>
          <w:tcPr>
            <w:tcW w:w="3450" w:type="dxa"/>
            <w:shd w:val="clear" w:color="auto" w:fill="auto"/>
            <w:tcMar>
              <w:top w:w="100" w:type="dxa"/>
              <w:left w:w="100" w:type="dxa"/>
              <w:bottom w:w="100" w:type="dxa"/>
              <w:right w:w="100" w:type="dxa"/>
            </w:tcMar>
          </w:tcPr>
          <w:p w14:paraId="000000C8" w14:textId="77777777" w:rsidR="00172861" w:rsidRDefault="00000000">
            <w:pPr>
              <w:widowControl w:val="0"/>
              <w:pBdr>
                <w:top w:val="nil"/>
                <w:left w:val="nil"/>
                <w:bottom w:val="nil"/>
                <w:right w:val="nil"/>
                <w:between w:val="nil"/>
              </w:pBdr>
              <w:rPr>
                <w:b w:val="0"/>
                <w:sz w:val="22"/>
                <w:szCs w:val="22"/>
              </w:rPr>
            </w:pPr>
            <w:r>
              <w:rPr>
                <w:b w:val="0"/>
                <w:sz w:val="22"/>
                <w:szCs w:val="22"/>
              </w:rPr>
              <w:t>Inventario y Bitácoras</w:t>
            </w:r>
          </w:p>
          <w:p w14:paraId="000000C9" w14:textId="77777777" w:rsidR="00172861" w:rsidRDefault="00172861">
            <w:pPr>
              <w:widowControl w:val="0"/>
              <w:rPr>
                <w:b w:val="0"/>
                <w:sz w:val="22"/>
                <w:szCs w:val="22"/>
              </w:rPr>
            </w:pPr>
          </w:p>
          <w:p w14:paraId="000000CA" w14:textId="77777777" w:rsidR="00172861" w:rsidRDefault="00000000">
            <w:pPr>
              <w:widowControl w:val="0"/>
              <w:rPr>
                <w:b w:val="0"/>
                <w:sz w:val="22"/>
                <w:szCs w:val="22"/>
              </w:rPr>
            </w:pPr>
            <w:r>
              <w:rPr>
                <w:noProof/>
              </w:rPr>
              <w:drawing>
                <wp:inline distT="114300" distB="114300" distL="114300" distR="114300" wp14:anchorId="11B142A1" wp14:editId="5855E15F">
                  <wp:extent cx="2057400" cy="1371600"/>
                  <wp:effectExtent l="0" t="0" r="0" b="0"/>
                  <wp:docPr id="9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cstate="print">
                            <a:extLst>
                              <a:ext uri="{28A0092B-C50C-407E-A947-70E740481C1C}">
                                <a14:useLocalDpi xmlns:a14="http://schemas.microsoft.com/office/drawing/2010/main"/>
                              </a:ext>
                            </a:extLst>
                          </a:blip>
                          <a:srcRect/>
                          <a:stretch>
                            <a:fillRect/>
                          </a:stretch>
                        </pic:blipFill>
                        <pic:spPr>
                          <a:xfrm>
                            <a:off x="0" y="0"/>
                            <a:ext cx="2057400" cy="1371600"/>
                          </a:xfrm>
                          <a:prstGeom prst="rect">
                            <a:avLst/>
                          </a:prstGeom>
                          <a:ln/>
                        </pic:spPr>
                      </pic:pic>
                    </a:graphicData>
                  </a:graphic>
                </wp:inline>
              </w:drawing>
            </w:r>
          </w:p>
          <w:p w14:paraId="000000CB" w14:textId="77777777" w:rsidR="00172861" w:rsidRDefault="00172861">
            <w:pPr>
              <w:widowControl w:val="0"/>
              <w:rPr>
                <w:b w:val="0"/>
                <w:sz w:val="22"/>
                <w:szCs w:val="22"/>
              </w:rPr>
            </w:pPr>
          </w:p>
          <w:p w14:paraId="000000CC" w14:textId="77777777" w:rsidR="00172861" w:rsidRDefault="00172861">
            <w:pPr>
              <w:widowControl w:val="0"/>
              <w:rPr>
                <w:b w:val="0"/>
                <w:sz w:val="22"/>
                <w:szCs w:val="22"/>
              </w:rPr>
            </w:pPr>
          </w:p>
          <w:p w14:paraId="000000CD" w14:textId="77777777" w:rsidR="00172861" w:rsidRDefault="00000000">
            <w:pPr>
              <w:rPr>
                <w:b w:val="0"/>
                <w:sz w:val="22"/>
                <w:szCs w:val="22"/>
              </w:rPr>
            </w:pPr>
            <w:r>
              <w:rPr>
                <w:sz w:val="22"/>
                <w:szCs w:val="22"/>
              </w:rPr>
              <w:t xml:space="preserve">Nota. </w:t>
            </w:r>
            <w:r>
              <w:rPr>
                <w:b w:val="0"/>
                <w:sz w:val="22"/>
                <w:szCs w:val="22"/>
              </w:rPr>
              <w:t xml:space="preserve">Elaborar imagen </w:t>
            </w:r>
          </w:p>
          <w:p w14:paraId="000000CE" w14:textId="77777777" w:rsidR="00172861" w:rsidRDefault="00000000">
            <w:pPr>
              <w:widowControl w:val="0"/>
              <w:rPr>
                <w:b w:val="0"/>
                <w:sz w:val="22"/>
                <w:szCs w:val="22"/>
              </w:rPr>
            </w:pPr>
            <w:hyperlink r:id="rId23">
              <w:r>
                <w:rPr>
                  <w:color w:val="1155CC"/>
                  <w:sz w:val="22"/>
                  <w:szCs w:val="22"/>
                  <w:u w:val="single"/>
                </w:rPr>
                <w:t xml:space="preserve"> 228116_v6</w:t>
              </w:r>
            </w:hyperlink>
            <w:r>
              <w:rPr>
                <w:sz w:val="22"/>
                <w:szCs w:val="22"/>
              </w:rPr>
              <w:t xml:space="preserve">  </w:t>
            </w:r>
          </w:p>
        </w:tc>
        <w:tc>
          <w:tcPr>
            <w:tcW w:w="1472" w:type="dxa"/>
            <w:shd w:val="clear" w:color="auto" w:fill="auto"/>
            <w:tcMar>
              <w:top w:w="100" w:type="dxa"/>
              <w:left w:w="100" w:type="dxa"/>
              <w:bottom w:w="100" w:type="dxa"/>
              <w:right w:w="100" w:type="dxa"/>
            </w:tcMar>
          </w:tcPr>
          <w:p w14:paraId="000000CF" w14:textId="77777777" w:rsidR="00172861" w:rsidRDefault="00000000">
            <w:pPr>
              <w:widowControl w:val="0"/>
              <w:rPr>
                <w:b w:val="0"/>
                <w:sz w:val="22"/>
                <w:szCs w:val="22"/>
              </w:rPr>
            </w:pPr>
            <w:r>
              <w:rPr>
                <w:b w:val="0"/>
                <w:sz w:val="22"/>
                <w:szCs w:val="22"/>
              </w:rPr>
              <w:t>SI</w:t>
            </w:r>
          </w:p>
        </w:tc>
        <w:tc>
          <w:tcPr>
            <w:tcW w:w="3937" w:type="dxa"/>
            <w:shd w:val="clear" w:color="auto" w:fill="auto"/>
            <w:tcMar>
              <w:top w:w="100" w:type="dxa"/>
              <w:left w:w="100" w:type="dxa"/>
              <w:bottom w:w="100" w:type="dxa"/>
              <w:right w:w="100" w:type="dxa"/>
            </w:tcMar>
          </w:tcPr>
          <w:p w14:paraId="000000D0" w14:textId="77777777" w:rsidR="00172861" w:rsidRDefault="00000000">
            <w:pPr>
              <w:jc w:val="both"/>
              <w:rPr>
                <w:b w:val="0"/>
                <w:sz w:val="22"/>
                <w:szCs w:val="22"/>
              </w:rPr>
            </w:pPr>
            <w:r>
              <w:rPr>
                <w:b w:val="0"/>
                <w:sz w:val="22"/>
                <w:szCs w:val="22"/>
              </w:rPr>
              <w:t>En este componente formativo se encuentran las normativas que permiten implementar buenas prácticas en el aspecto de seguridad y salud en el trabajo, disposición de componentes tecnológicos según los requerimientos colombianos; también aprenderá sobre los componentes administrativos del centro de datos para conocer el proceso de monitoreo y generar un plan de contingencia que permita responder a las necesidades de la empresa según el nivel de incidencia y el tiempo de respuesta establecido. Por último, evaluará las causas que generan fallas y reconocerá la importancia del inventario y las bitácoras en la gestión de la información. Le invitamos a revisar el material y seguir las indicaciones de su instructor para aprender sobre este nuevo tema.</w:t>
            </w:r>
          </w:p>
        </w:tc>
        <w:tc>
          <w:tcPr>
            <w:tcW w:w="3372" w:type="dxa"/>
            <w:shd w:val="clear" w:color="auto" w:fill="auto"/>
            <w:tcMar>
              <w:top w:w="100" w:type="dxa"/>
              <w:left w:w="100" w:type="dxa"/>
              <w:bottom w:w="100" w:type="dxa"/>
              <w:right w:w="100" w:type="dxa"/>
            </w:tcMar>
          </w:tcPr>
          <w:p w14:paraId="000000D1" w14:textId="77777777" w:rsidR="00172861" w:rsidRDefault="00000000">
            <w:pPr>
              <w:jc w:val="both"/>
              <w:rPr>
                <w:b w:val="0"/>
                <w:sz w:val="22"/>
                <w:szCs w:val="22"/>
              </w:rPr>
            </w:pPr>
            <w:r>
              <w:rPr>
                <w:b w:val="0"/>
                <w:sz w:val="22"/>
                <w:szCs w:val="22"/>
              </w:rPr>
              <w:t>Normativas</w:t>
            </w:r>
          </w:p>
          <w:p w14:paraId="000000D2" w14:textId="77777777" w:rsidR="00172861" w:rsidRDefault="00172861">
            <w:pPr>
              <w:jc w:val="both"/>
              <w:rPr>
                <w:b w:val="0"/>
                <w:sz w:val="22"/>
                <w:szCs w:val="22"/>
              </w:rPr>
            </w:pPr>
          </w:p>
          <w:p w14:paraId="000000D3" w14:textId="77777777" w:rsidR="00172861" w:rsidRDefault="00000000">
            <w:pPr>
              <w:jc w:val="both"/>
              <w:rPr>
                <w:b w:val="0"/>
                <w:sz w:val="22"/>
                <w:szCs w:val="22"/>
              </w:rPr>
            </w:pPr>
            <w:r>
              <w:rPr>
                <w:b w:val="0"/>
                <w:sz w:val="22"/>
                <w:szCs w:val="22"/>
              </w:rPr>
              <w:t>Buenas prácticas</w:t>
            </w:r>
          </w:p>
          <w:p w14:paraId="000000D4" w14:textId="77777777" w:rsidR="00172861" w:rsidRDefault="00000000">
            <w:pPr>
              <w:jc w:val="both"/>
              <w:rPr>
                <w:b w:val="0"/>
                <w:sz w:val="22"/>
                <w:szCs w:val="22"/>
              </w:rPr>
            </w:pPr>
            <w:r>
              <w:rPr>
                <w:b w:val="0"/>
                <w:sz w:val="22"/>
                <w:szCs w:val="22"/>
              </w:rPr>
              <w:t>Seguridad y salud en el trabajo</w:t>
            </w:r>
          </w:p>
          <w:p w14:paraId="000000D5" w14:textId="77777777" w:rsidR="00172861" w:rsidRDefault="00000000">
            <w:pPr>
              <w:jc w:val="both"/>
              <w:rPr>
                <w:b w:val="0"/>
                <w:sz w:val="22"/>
                <w:szCs w:val="22"/>
              </w:rPr>
            </w:pPr>
            <w:r>
              <w:rPr>
                <w:b w:val="0"/>
                <w:sz w:val="22"/>
                <w:szCs w:val="22"/>
              </w:rPr>
              <w:t>componentes tecnológicos</w:t>
            </w:r>
          </w:p>
          <w:p w14:paraId="000000D6" w14:textId="77777777" w:rsidR="00172861" w:rsidRDefault="00172861">
            <w:pPr>
              <w:jc w:val="both"/>
              <w:rPr>
                <w:b w:val="0"/>
                <w:sz w:val="22"/>
                <w:szCs w:val="22"/>
              </w:rPr>
            </w:pPr>
          </w:p>
          <w:p w14:paraId="000000D7" w14:textId="77777777" w:rsidR="00172861" w:rsidRDefault="00000000">
            <w:pPr>
              <w:jc w:val="both"/>
              <w:rPr>
                <w:b w:val="0"/>
                <w:sz w:val="22"/>
                <w:szCs w:val="22"/>
              </w:rPr>
            </w:pPr>
            <w:r>
              <w:rPr>
                <w:b w:val="0"/>
                <w:sz w:val="22"/>
                <w:szCs w:val="22"/>
              </w:rPr>
              <w:t>Proceso de monitoreo</w:t>
            </w:r>
          </w:p>
          <w:p w14:paraId="000000D8" w14:textId="77777777" w:rsidR="00172861" w:rsidRDefault="00172861">
            <w:pPr>
              <w:jc w:val="both"/>
              <w:rPr>
                <w:b w:val="0"/>
                <w:sz w:val="22"/>
                <w:szCs w:val="22"/>
              </w:rPr>
            </w:pPr>
          </w:p>
          <w:p w14:paraId="000000D9" w14:textId="77777777" w:rsidR="00172861" w:rsidRDefault="00000000">
            <w:pPr>
              <w:jc w:val="both"/>
              <w:rPr>
                <w:b w:val="0"/>
                <w:sz w:val="22"/>
                <w:szCs w:val="22"/>
              </w:rPr>
            </w:pPr>
            <w:r>
              <w:rPr>
                <w:b w:val="0"/>
                <w:sz w:val="22"/>
                <w:szCs w:val="22"/>
              </w:rPr>
              <w:t>Plan de contingencia</w:t>
            </w:r>
          </w:p>
          <w:p w14:paraId="000000DA" w14:textId="77777777" w:rsidR="00172861" w:rsidRDefault="00172861">
            <w:pPr>
              <w:jc w:val="both"/>
              <w:rPr>
                <w:b w:val="0"/>
                <w:sz w:val="22"/>
                <w:szCs w:val="22"/>
              </w:rPr>
            </w:pPr>
          </w:p>
          <w:p w14:paraId="000000DB" w14:textId="77777777" w:rsidR="00172861" w:rsidRDefault="00000000">
            <w:pPr>
              <w:jc w:val="both"/>
              <w:rPr>
                <w:b w:val="0"/>
                <w:sz w:val="22"/>
                <w:szCs w:val="22"/>
              </w:rPr>
            </w:pPr>
            <w:r>
              <w:rPr>
                <w:b w:val="0"/>
                <w:sz w:val="22"/>
                <w:szCs w:val="22"/>
              </w:rPr>
              <w:t>Inventario y las bitácoras</w:t>
            </w:r>
          </w:p>
          <w:p w14:paraId="000000DC" w14:textId="77777777" w:rsidR="00172861" w:rsidRDefault="00172861">
            <w:pPr>
              <w:jc w:val="both"/>
              <w:rPr>
                <w:b w:val="0"/>
                <w:sz w:val="22"/>
                <w:szCs w:val="22"/>
              </w:rPr>
            </w:pPr>
          </w:p>
          <w:p w14:paraId="000000DD" w14:textId="77777777" w:rsidR="00172861" w:rsidRDefault="00000000">
            <w:pPr>
              <w:jc w:val="both"/>
              <w:rPr>
                <w:b w:val="0"/>
                <w:sz w:val="22"/>
                <w:szCs w:val="22"/>
              </w:rPr>
            </w:pPr>
            <w:r>
              <w:rPr>
                <w:b w:val="0"/>
                <w:sz w:val="22"/>
                <w:szCs w:val="22"/>
              </w:rPr>
              <w:t>Gestión de la información</w:t>
            </w:r>
          </w:p>
          <w:p w14:paraId="000000DE" w14:textId="77777777" w:rsidR="00172861" w:rsidRDefault="00172861">
            <w:pPr>
              <w:jc w:val="both"/>
              <w:rPr>
                <w:b w:val="0"/>
                <w:sz w:val="22"/>
                <w:szCs w:val="22"/>
              </w:rPr>
            </w:pPr>
          </w:p>
        </w:tc>
      </w:tr>
      <w:tr w:rsidR="00172861" w14:paraId="07D99890" w14:textId="77777777">
        <w:trPr>
          <w:trHeight w:val="420"/>
        </w:trPr>
        <w:tc>
          <w:tcPr>
            <w:tcW w:w="1170" w:type="dxa"/>
            <w:shd w:val="clear" w:color="auto" w:fill="auto"/>
            <w:tcMar>
              <w:top w:w="100" w:type="dxa"/>
              <w:left w:w="100" w:type="dxa"/>
              <w:bottom w:w="100" w:type="dxa"/>
              <w:right w:w="100" w:type="dxa"/>
            </w:tcMar>
          </w:tcPr>
          <w:p w14:paraId="000000DF" w14:textId="77777777" w:rsidR="00172861" w:rsidRDefault="00000000">
            <w:pPr>
              <w:widowControl w:val="0"/>
              <w:rPr>
                <w:sz w:val="22"/>
                <w:szCs w:val="22"/>
              </w:rPr>
            </w:pPr>
            <w:r>
              <w:rPr>
                <w:sz w:val="22"/>
                <w:szCs w:val="22"/>
              </w:rPr>
              <w:t>Nombre del archivo</w:t>
            </w:r>
          </w:p>
        </w:tc>
        <w:tc>
          <w:tcPr>
            <w:tcW w:w="12231" w:type="dxa"/>
            <w:gridSpan w:val="4"/>
            <w:shd w:val="clear" w:color="auto" w:fill="auto"/>
            <w:tcMar>
              <w:top w:w="100" w:type="dxa"/>
              <w:left w:w="100" w:type="dxa"/>
              <w:bottom w:w="100" w:type="dxa"/>
              <w:right w:w="100" w:type="dxa"/>
            </w:tcMar>
          </w:tcPr>
          <w:p w14:paraId="000000E0" w14:textId="77777777" w:rsidR="00172861" w:rsidRDefault="00000000">
            <w:pPr>
              <w:widowControl w:val="0"/>
              <w:rPr>
                <w:sz w:val="22"/>
                <w:szCs w:val="22"/>
              </w:rPr>
            </w:pPr>
            <w:r>
              <w:rPr>
                <w:color w:val="666666"/>
                <w:sz w:val="22"/>
                <w:szCs w:val="22"/>
              </w:rPr>
              <w:t xml:space="preserve">228116_v1 </w:t>
            </w:r>
          </w:p>
        </w:tc>
      </w:tr>
    </w:tbl>
    <w:p w14:paraId="000000E4" w14:textId="77777777" w:rsidR="00172861" w:rsidRDefault="00172861">
      <w:pPr>
        <w:spacing w:line="240" w:lineRule="auto"/>
        <w:rPr>
          <w:color w:val="7F7F7F"/>
        </w:rPr>
      </w:pPr>
    </w:p>
    <w:p w14:paraId="000000E5" w14:textId="77777777" w:rsidR="00172861" w:rsidRDefault="00172861">
      <w:pPr>
        <w:spacing w:line="240" w:lineRule="auto"/>
        <w:rPr>
          <w:color w:val="7F7F7F"/>
        </w:rPr>
      </w:pPr>
    </w:p>
    <w:p w14:paraId="000000E6" w14:textId="77777777" w:rsidR="00172861" w:rsidRDefault="00172861">
      <w:pPr>
        <w:spacing w:line="240" w:lineRule="auto"/>
        <w:rPr>
          <w:i/>
        </w:rPr>
      </w:pPr>
    </w:p>
    <w:p w14:paraId="000000E7" w14:textId="77777777" w:rsidR="00172861" w:rsidRDefault="00000000">
      <w:pPr>
        <w:spacing w:line="240" w:lineRule="auto"/>
        <w:rPr>
          <w:b/>
        </w:rPr>
      </w:pPr>
      <w:r>
        <w:rPr>
          <w:b/>
        </w:rPr>
        <w:t>DESARROLLO DE CONTENIDO</w:t>
      </w:r>
    </w:p>
    <w:p w14:paraId="000000E8" w14:textId="77777777" w:rsidR="00172861" w:rsidRDefault="00172861">
      <w:pPr>
        <w:spacing w:line="240" w:lineRule="auto"/>
        <w:rPr>
          <w:i/>
        </w:rPr>
      </w:pPr>
    </w:p>
    <w:p w14:paraId="000000E9" w14:textId="77777777" w:rsidR="00172861" w:rsidRDefault="00000000">
      <w:pPr>
        <w:spacing w:line="240" w:lineRule="auto"/>
        <w:jc w:val="both"/>
        <w:rPr>
          <w:b/>
        </w:rPr>
      </w:pPr>
      <w:r>
        <w:rPr>
          <w:color w:val="7F7F7F"/>
        </w:rPr>
        <w:t xml:space="preserve"> </w:t>
      </w:r>
      <w:r>
        <w:rPr>
          <w:b/>
        </w:rPr>
        <w:t>1. Establecer procesos de monitoreo</w:t>
      </w:r>
    </w:p>
    <w:p w14:paraId="000000EA" w14:textId="77777777" w:rsidR="00172861" w:rsidRDefault="00172861">
      <w:pPr>
        <w:spacing w:line="240" w:lineRule="auto"/>
      </w:pPr>
    </w:p>
    <w:p w14:paraId="000000EB" w14:textId="77777777" w:rsidR="00172861" w:rsidRDefault="00172861">
      <w:pPr>
        <w:spacing w:line="240" w:lineRule="auto"/>
      </w:pPr>
    </w:p>
    <w:tbl>
      <w:tblPr>
        <w:tblStyle w:val="afffffffffffffffffffffffffffb"/>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41BE7FCA" w14:textId="77777777">
        <w:trPr>
          <w:trHeight w:val="444"/>
        </w:trPr>
        <w:tc>
          <w:tcPr>
            <w:tcW w:w="13422" w:type="dxa"/>
            <w:shd w:val="clear" w:color="auto" w:fill="8DB3E2"/>
          </w:tcPr>
          <w:p w14:paraId="000000EC" w14:textId="77777777" w:rsidR="00172861" w:rsidRDefault="00000000">
            <w:pPr>
              <w:keepNext/>
              <w:keepLines/>
              <w:spacing w:before="400" w:after="120"/>
              <w:jc w:val="center"/>
              <w:rPr>
                <w:color w:val="FF0000"/>
              </w:rPr>
            </w:pPr>
            <w:r>
              <w:t xml:space="preserve">Cuadro de texto </w:t>
            </w:r>
          </w:p>
        </w:tc>
      </w:tr>
      <w:tr w:rsidR="00172861" w14:paraId="44393A0E" w14:textId="77777777">
        <w:tc>
          <w:tcPr>
            <w:tcW w:w="13422" w:type="dxa"/>
          </w:tcPr>
          <w:p w14:paraId="000000ED" w14:textId="77777777" w:rsidR="00172861" w:rsidRDefault="00000000">
            <w:pPr>
              <w:jc w:val="both"/>
              <w:rPr>
                <w:b w:val="0"/>
                <w:color w:val="7F7F7F"/>
              </w:rPr>
            </w:pPr>
            <w:r>
              <w:rPr>
                <w:b w:val="0"/>
              </w:rPr>
              <w:t>Conocer las principales causas de fallas en el centro de datos permite prevenirlas y garantizan la continuidad del servicio</w:t>
            </w:r>
            <w:r>
              <w:rPr>
                <w:b w:val="0"/>
                <w:color w:val="FF0000"/>
              </w:rPr>
              <w:t xml:space="preserve">. </w:t>
            </w:r>
            <w:r>
              <w:rPr>
                <w:b w:val="0"/>
                <w:color w:val="434343"/>
              </w:rPr>
              <w:t>S</w:t>
            </w:r>
            <w:r>
              <w:rPr>
                <w:b w:val="0"/>
              </w:rPr>
              <w:t xml:space="preserve">egún estadísticas del Instituto Ponemon, algunas razones son: “fallas en UPS, </w:t>
            </w:r>
            <w:r>
              <w:rPr>
                <w:b w:val="0"/>
                <w:i/>
              </w:rPr>
              <w:t>hackers</w:t>
            </w:r>
            <w:r>
              <w:rPr>
                <w:b w:val="0"/>
              </w:rPr>
              <w:t>, errores humanos, problemas en el aire acondicionado y sistemas climáticos, fallas en la planta de emergencia y fallas en los equipos de TI</w:t>
            </w:r>
            <w:r>
              <w:rPr>
                <w:b w:val="0"/>
                <w:i/>
              </w:rPr>
              <w:t>”</w:t>
            </w:r>
            <w:r>
              <w:rPr>
                <w:b w:val="0"/>
              </w:rPr>
              <w:t>, todas ellas asociadas a la infraestructura tecnológica.</w:t>
            </w:r>
          </w:p>
        </w:tc>
      </w:tr>
    </w:tbl>
    <w:p w14:paraId="000000EE" w14:textId="77777777" w:rsidR="00172861" w:rsidRDefault="00172861">
      <w:pPr>
        <w:spacing w:line="240" w:lineRule="auto"/>
        <w:ind w:left="420"/>
        <w:jc w:val="both"/>
      </w:pPr>
    </w:p>
    <w:p w14:paraId="000000EF" w14:textId="77777777" w:rsidR="00172861" w:rsidRDefault="00172861">
      <w:pPr>
        <w:spacing w:line="240" w:lineRule="auto"/>
      </w:pPr>
    </w:p>
    <w:tbl>
      <w:tblPr>
        <w:tblStyle w:val="afffffffffffffffffffffffffffc"/>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7830"/>
        <w:gridCol w:w="3915"/>
      </w:tblGrid>
      <w:tr w:rsidR="00172861" w14:paraId="62750479" w14:textId="77777777">
        <w:trPr>
          <w:trHeight w:val="580"/>
        </w:trPr>
        <w:tc>
          <w:tcPr>
            <w:tcW w:w="1665" w:type="dxa"/>
            <w:shd w:val="clear" w:color="auto" w:fill="C9DAF8"/>
            <w:tcMar>
              <w:top w:w="100" w:type="dxa"/>
              <w:left w:w="100" w:type="dxa"/>
              <w:bottom w:w="100" w:type="dxa"/>
              <w:right w:w="100" w:type="dxa"/>
            </w:tcMar>
          </w:tcPr>
          <w:p w14:paraId="000000F0" w14:textId="77777777" w:rsidR="00172861" w:rsidRDefault="00000000">
            <w:pPr>
              <w:widowControl w:val="0"/>
              <w:jc w:val="center"/>
            </w:pPr>
            <w:r>
              <w:t>Tipo de recurso</w:t>
            </w:r>
          </w:p>
        </w:tc>
        <w:tc>
          <w:tcPr>
            <w:tcW w:w="11745" w:type="dxa"/>
            <w:gridSpan w:val="2"/>
            <w:shd w:val="clear" w:color="auto" w:fill="C9DAF8"/>
            <w:tcMar>
              <w:top w:w="100" w:type="dxa"/>
              <w:left w:w="100" w:type="dxa"/>
              <w:bottom w:w="100" w:type="dxa"/>
              <w:right w:w="100" w:type="dxa"/>
            </w:tcMar>
          </w:tcPr>
          <w:p w14:paraId="000000F1" w14:textId="77777777" w:rsidR="00172861" w:rsidRDefault="00000000">
            <w:pPr>
              <w:keepNext/>
              <w:keepLines/>
              <w:widowControl w:val="0"/>
              <w:spacing w:after="60"/>
              <w:jc w:val="center"/>
            </w:pPr>
            <w:bookmarkStart w:id="18" w:name="_heading=h.1ksv4uv" w:colFirst="0" w:colLast="0"/>
            <w:bookmarkEnd w:id="18"/>
            <w:r>
              <w:t>Slider Presentación</w:t>
            </w:r>
          </w:p>
        </w:tc>
      </w:tr>
      <w:tr w:rsidR="00172861" w14:paraId="3E398A8C" w14:textId="77777777">
        <w:trPr>
          <w:trHeight w:val="420"/>
        </w:trPr>
        <w:tc>
          <w:tcPr>
            <w:tcW w:w="1665" w:type="dxa"/>
            <w:shd w:val="clear" w:color="auto" w:fill="auto"/>
            <w:tcMar>
              <w:top w:w="100" w:type="dxa"/>
              <w:left w:w="100" w:type="dxa"/>
              <w:bottom w:w="100" w:type="dxa"/>
              <w:right w:w="100" w:type="dxa"/>
            </w:tcMar>
          </w:tcPr>
          <w:p w14:paraId="000000F3" w14:textId="77777777" w:rsidR="00172861" w:rsidRDefault="00000000">
            <w:pPr>
              <w:widowControl w:val="0"/>
            </w:pPr>
            <w:r>
              <w:t>Introducción</w:t>
            </w:r>
          </w:p>
        </w:tc>
        <w:tc>
          <w:tcPr>
            <w:tcW w:w="11745" w:type="dxa"/>
            <w:gridSpan w:val="2"/>
            <w:shd w:val="clear" w:color="auto" w:fill="auto"/>
            <w:tcMar>
              <w:top w:w="100" w:type="dxa"/>
              <w:left w:w="100" w:type="dxa"/>
              <w:bottom w:w="100" w:type="dxa"/>
              <w:right w:w="100" w:type="dxa"/>
            </w:tcMar>
          </w:tcPr>
          <w:p w14:paraId="000000F4" w14:textId="77777777" w:rsidR="00172861" w:rsidRDefault="00000000">
            <w:pPr>
              <w:widowControl w:val="0"/>
              <w:jc w:val="both"/>
              <w:rPr>
                <w:b w:val="0"/>
                <w:color w:val="999999"/>
              </w:rPr>
            </w:pPr>
            <w:r>
              <w:rPr>
                <w:b w:val="0"/>
              </w:rPr>
              <w:t>Se requiere reconocer que el tiempo en el que se encuentre fuera el sistema de información directamente está relacionado con pérdidas y hasta tanto las organizaciones no tengan presente este principio, no darán la importancia que merece el centro de datos como columna vertebral de la infraestructura tecnológica, pues en él se encuentran ubicados todos los componentes que permiten que los sistemas de información operan.</w:t>
            </w:r>
            <w:r>
              <w:rPr>
                <w:b w:val="0"/>
                <w:color w:val="999999"/>
              </w:rPr>
              <w:t xml:space="preserve"> </w:t>
            </w:r>
          </w:p>
        </w:tc>
      </w:tr>
      <w:tr w:rsidR="00172861" w14:paraId="4084E89D" w14:textId="77777777">
        <w:trPr>
          <w:trHeight w:val="420"/>
        </w:trPr>
        <w:tc>
          <w:tcPr>
            <w:tcW w:w="9495" w:type="dxa"/>
            <w:gridSpan w:val="2"/>
            <w:shd w:val="clear" w:color="auto" w:fill="auto"/>
            <w:tcMar>
              <w:top w:w="100" w:type="dxa"/>
              <w:left w:w="100" w:type="dxa"/>
              <w:bottom w:w="100" w:type="dxa"/>
              <w:right w:w="100" w:type="dxa"/>
            </w:tcMar>
          </w:tcPr>
          <w:p w14:paraId="000000F6" w14:textId="77777777" w:rsidR="00172861" w:rsidRDefault="00000000">
            <w:pPr>
              <w:jc w:val="both"/>
              <w:rPr>
                <w:b w:val="0"/>
              </w:rPr>
            </w:pPr>
            <w:r>
              <w:rPr>
                <w:b w:val="0"/>
              </w:rPr>
              <w:t xml:space="preserve">Ahora, analizando la información de Ponemon, se pueden clasificar las novedades de la siguiente manera: </w:t>
            </w:r>
          </w:p>
          <w:p w14:paraId="000000F7" w14:textId="77777777" w:rsidR="00172861" w:rsidRDefault="00172861">
            <w:pPr>
              <w:widowControl w:val="0"/>
              <w:rPr>
                <w:b w:val="0"/>
                <w:color w:val="999999"/>
              </w:rPr>
            </w:pPr>
          </w:p>
          <w:p w14:paraId="000000F8" w14:textId="77777777" w:rsidR="00172861" w:rsidRDefault="00172861">
            <w:pPr>
              <w:widowControl w:val="0"/>
              <w:rPr>
                <w:color w:val="999999"/>
              </w:rPr>
            </w:pPr>
          </w:p>
        </w:tc>
        <w:tc>
          <w:tcPr>
            <w:tcW w:w="3915" w:type="dxa"/>
            <w:shd w:val="clear" w:color="auto" w:fill="auto"/>
            <w:tcMar>
              <w:top w:w="100" w:type="dxa"/>
              <w:left w:w="100" w:type="dxa"/>
              <w:bottom w:w="100" w:type="dxa"/>
              <w:right w:w="100" w:type="dxa"/>
            </w:tcMar>
          </w:tcPr>
          <w:p w14:paraId="000000FA" w14:textId="77777777" w:rsidR="00172861" w:rsidRDefault="00000000">
            <w:pPr>
              <w:widowControl w:val="0"/>
            </w:pPr>
            <w:r>
              <w:t>Clasificación de la información</w:t>
            </w:r>
            <w:r>
              <w:rPr>
                <w:noProof/>
              </w:rPr>
              <w:lastRenderedPageBreak/>
              <w:drawing>
                <wp:inline distT="114300" distB="114300" distL="114300" distR="114300" wp14:anchorId="71B3CCE7" wp14:editId="458CB051">
                  <wp:extent cx="1781175" cy="1168400"/>
                  <wp:effectExtent l="0" t="0" r="0" b="0"/>
                  <wp:docPr id="9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cstate="print">
                            <a:extLst>
                              <a:ext uri="{28A0092B-C50C-407E-A947-70E740481C1C}">
                                <a14:useLocalDpi xmlns:a14="http://schemas.microsoft.com/office/drawing/2010/main"/>
                              </a:ext>
                            </a:extLst>
                          </a:blip>
                          <a:srcRect/>
                          <a:stretch>
                            <a:fillRect/>
                          </a:stretch>
                        </pic:blipFill>
                        <pic:spPr>
                          <a:xfrm>
                            <a:off x="0" y="0"/>
                            <a:ext cx="1781175" cy="1168400"/>
                          </a:xfrm>
                          <a:prstGeom prst="rect">
                            <a:avLst/>
                          </a:prstGeom>
                          <a:ln/>
                        </pic:spPr>
                      </pic:pic>
                    </a:graphicData>
                  </a:graphic>
                </wp:inline>
              </w:drawing>
            </w:r>
          </w:p>
          <w:p w14:paraId="000000FB" w14:textId="77777777" w:rsidR="00172861" w:rsidRDefault="00172861">
            <w:pPr>
              <w:widowControl w:val="0"/>
            </w:pPr>
          </w:p>
          <w:p w14:paraId="000000FC" w14:textId="77777777" w:rsidR="00172861" w:rsidRDefault="00172861">
            <w:pPr>
              <w:widowControl w:val="0"/>
            </w:pPr>
          </w:p>
          <w:p w14:paraId="000000FD" w14:textId="77777777" w:rsidR="00172861" w:rsidRDefault="00000000">
            <w:pPr>
              <w:rPr>
                <w:b w:val="0"/>
              </w:rPr>
            </w:pPr>
            <w:r>
              <w:t xml:space="preserve">Nota. </w:t>
            </w:r>
            <w:r>
              <w:rPr>
                <w:b w:val="0"/>
              </w:rPr>
              <w:t xml:space="preserve">Elaborar imagen </w:t>
            </w:r>
          </w:p>
          <w:p w14:paraId="000000FE" w14:textId="77777777" w:rsidR="00172861" w:rsidRDefault="00000000">
            <w:pPr>
              <w:widowControl w:val="0"/>
            </w:pPr>
            <w:hyperlink r:id="rId25">
              <w:r>
                <w:rPr>
                  <w:color w:val="1155CC"/>
                  <w:u w:val="single"/>
                </w:rPr>
                <w:t>228116_i1</w:t>
              </w:r>
            </w:hyperlink>
          </w:p>
        </w:tc>
      </w:tr>
      <w:tr w:rsidR="00172861" w14:paraId="45DC9B03" w14:textId="77777777">
        <w:trPr>
          <w:trHeight w:val="420"/>
        </w:trPr>
        <w:tc>
          <w:tcPr>
            <w:tcW w:w="9495" w:type="dxa"/>
            <w:gridSpan w:val="2"/>
            <w:shd w:val="clear" w:color="auto" w:fill="auto"/>
            <w:tcMar>
              <w:top w:w="100" w:type="dxa"/>
              <w:left w:w="100" w:type="dxa"/>
              <w:bottom w:w="100" w:type="dxa"/>
              <w:right w:w="100" w:type="dxa"/>
            </w:tcMar>
          </w:tcPr>
          <w:p w14:paraId="000000FF" w14:textId="77777777" w:rsidR="00172861" w:rsidRDefault="00172861">
            <w:pPr>
              <w:widowControl w:val="0"/>
              <w:rPr>
                <w:b w:val="0"/>
              </w:rPr>
            </w:pPr>
          </w:p>
          <w:p w14:paraId="00000100" w14:textId="77777777" w:rsidR="00172861" w:rsidRDefault="00000000">
            <w:pPr>
              <w:jc w:val="both"/>
              <w:rPr>
                <w:b w:val="0"/>
              </w:rPr>
            </w:pPr>
            <w:r>
              <w:t xml:space="preserve">Humanos: </w:t>
            </w:r>
            <w:r>
              <w:rPr>
                <w:i/>
              </w:rPr>
              <w:t>hackers</w:t>
            </w:r>
            <w:r>
              <w:t>, errores humanos.</w:t>
            </w:r>
          </w:p>
          <w:p w14:paraId="00000101" w14:textId="77777777" w:rsidR="00172861" w:rsidRDefault="00172861">
            <w:pPr>
              <w:widowControl w:val="0"/>
              <w:rPr>
                <w:color w:val="999999"/>
              </w:rPr>
            </w:pPr>
          </w:p>
        </w:tc>
        <w:tc>
          <w:tcPr>
            <w:tcW w:w="3915" w:type="dxa"/>
            <w:shd w:val="clear" w:color="auto" w:fill="auto"/>
            <w:tcMar>
              <w:top w:w="100" w:type="dxa"/>
              <w:left w:w="100" w:type="dxa"/>
              <w:bottom w:w="100" w:type="dxa"/>
              <w:right w:w="100" w:type="dxa"/>
            </w:tcMar>
          </w:tcPr>
          <w:p w14:paraId="00000103" w14:textId="77777777" w:rsidR="00172861" w:rsidRDefault="00000000">
            <w:pPr>
              <w:jc w:val="both"/>
              <w:rPr>
                <w:i/>
              </w:rPr>
            </w:pPr>
            <w:r>
              <w:t xml:space="preserve"> </w:t>
            </w:r>
            <w:r>
              <w:rPr>
                <w:i/>
              </w:rPr>
              <w:t>Hackers</w:t>
            </w:r>
          </w:p>
          <w:p w14:paraId="00000104" w14:textId="77777777" w:rsidR="00172861" w:rsidRDefault="00172861">
            <w:pPr>
              <w:jc w:val="both"/>
            </w:pPr>
          </w:p>
          <w:p w14:paraId="00000105" w14:textId="77777777" w:rsidR="00172861" w:rsidRDefault="00000000">
            <w:pPr>
              <w:widowControl w:val="0"/>
              <w:rPr>
                <w:color w:val="666666"/>
              </w:rPr>
            </w:pPr>
            <w:r>
              <w:rPr>
                <w:noProof/>
                <w:color w:val="666666"/>
              </w:rPr>
              <w:drawing>
                <wp:inline distT="114300" distB="114300" distL="114300" distR="114300" wp14:anchorId="19C8C07E" wp14:editId="458D5DF1">
                  <wp:extent cx="2352675" cy="1562100"/>
                  <wp:effectExtent l="0" t="0" r="0" b="0"/>
                  <wp:docPr id="9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cstate="print">
                            <a:extLst>
                              <a:ext uri="{28A0092B-C50C-407E-A947-70E740481C1C}">
                                <a14:useLocalDpi xmlns:a14="http://schemas.microsoft.com/office/drawing/2010/main"/>
                              </a:ext>
                            </a:extLst>
                          </a:blip>
                          <a:srcRect/>
                          <a:stretch>
                            <a:fillRect/>
                          </a:stretch>
                        </pic:blipFill>
                        <pic:spPr>
                          <a:xfrm>
                            <a:off x="0" y="0"/>
                            <a:ext cx="2352675" cy="1562100"/>
                          </a:xfrm>
                          <a:prstGeom prst="rect">
                            <a:avLst/>
                          </a:prstGeom>
                          <a:ln/>
                        </pic:spPr>
                      </pic:pic>
                    </a:graphicData>
                  </a:graphic>
                </wp:inline>
              </w:drawing>
            </w:r>
          </w:p>
          <w:p w14:paraId="00000106" w14:textId="77777777" w:rsidR="00172861" w:rsidRDefault="00172861">
            <w:pPr>
              <w:widowControl w:val="0"/>
              <w:rPr>
                <w:color w:val="666666"/>
              </w:rPr>
            </w:pPr>
          </w:p>
          <w:p w14:paraId="00000107" w14:textId="77777777" w:rsidR="00172861" w:rsidRDefault="00172861">
            <w:pPr>
              <w:widowControl w:val="0"/>
            </w:pPr>
          </w:p>
          <w:p w14:paraId="00000108" w14:textId="77777777" w:rsidR="00172861" w:rsidRDefault="00000000">
            <w:pPr>
              <w:rPr>
                <w:b w:val="0"/>
              </w:rPr>
            </w:pPr>
            <w:r>
              <w:t xml:space="preserve">Nota. </w:t>
            </w:r>
            <w:r>
              <w:rPr>
                <w:b w:val="0"/>
              </w:rPr>
              <w:t xml:space="preserve">Elaborar imagen </w:t>
            </w:r>
          </w:p>
          <w:p w14:paraId="00000109" w14:textId="77777777" w:rsidR="00172861" w:rsidRDefault="00000000">
            <w:pPr>
              <w:widowControl w:val="0"/>
            </w:pPr>
            <w:hyperlink r:id="rId27">
              <w:r>
                <w:rPr>
                  <w:color w:val="1155CC"/>
                  <w:u w:val="single"/>
                </w:rPr>
                <w:t>228116_i2</w:t>
              </w:r>
            </w:hyperlink>
          </w:p>
        </w:tc>
      </w:tr>
      <w:tr w:rsidR="00172861" w14:paraId="3B33A2F9" w14:textId="77777777">
        <w:trPr>
          <w:trHeight w:val="420"/>
        </w:trPr>
        <w:tc>
          <w:tcPr>
            <w:tcW w:w="9495" w:type="dxa"/>
            <w:gridSpan w:val="2"/>
            <w:shd w:val="clear" w:color="auto" w:fill="auto"/>
            <w:tcMar>
              <w:top w:w="100" w:type="dxa"/>
              <w:left w:w="100" w:type="dxa"/>
              <w:bottom w:w="100" w:type="dxa"/>
              <w:right w:w="100" w:type="dxa"/>
            </w:tcMar>
          </w:tcPr>
          <w:p w14:paraId="0000010A" w14:textId="77777777" w:rsidR="00172861" w:rsidRDefault="00172861">
            <w:pPr>
              <w:widowControl w:val="0"/>
              <w:rPr>
                <w:b w:val="0"/>
              </w:rPr>
            </w:pPr>
          </w:p>
          <w:p w14:paraId="0000010B" w14:textId="77777777" w:rsidR="00172861" w:rsidRDefault="00000000">
            <w:pPr>
              <w:jc w:val="both"/>
              <w:rPr>
                <w:b w:val="0"/>
                <w:color w:val="999999"/>
              </w:rPr>
            </w:pPr>
            <w:r>
              <w:rPr>
                <w:b w:val="0"/>
              </w:rPr>
              <w:t>Infraestructura: UPS, aire acondicionado, planta de emergencia, fallas en los equipos TI.</w:t>
            </w:r>
          </w:p>
        </w:tc>
        <w:tc>
          <w:tcPr>
            <w:tcW w:w="3915" w:type="dxa"/>
            <w:shd w:val="clear" w:color="auto" w:fill="auto"/>
            <w:tcMar>
              <w:top w:w="100" w:type="dxa"/>
              <w:left w:w="100" w:type="dxa"/>
              <w:bottom w:w="100" w:type="dxa"/>
              <w:right w:w="100" w:type="dxa"/>
            </w:tcMar>
          </w:tcPr>
          <w:p w14:paraId="0000010D" w14:textId="77777777" w:rsidR="00172861" w:rsidRDefault="00000000">
            <w:pPr>
              <w:jc w:val="both"/>
              <w:rPr>
                <w:color w:val="666666"/>
              </w:rPr>
            </w:pPr>
            <w:r>
              <w:t>Infraestructura</w:t>
            </w:r>
          </w:p>
          <w:p w14:paraId="0000010E" w14:textId="77777777" w:rsidR="00172861" w:rsidRDefault="00000000">
            <w:pPr>
              <w:widowControl w:val="0"/>
              <w:rPr>
                <w:color w:val="666666"/>
              </w:rPr>
            </w:pPr>
            <w:r>
              <w:rPr>
                <w:noProof/>
                <w:color w:val="666666"/>
              </w:rPr>
              <w:drawing>
                <wp:inline distT="114300" distB="114300" distL="114300" distR="114300" wp14:anchorId="5B59BAEB" wp14:editId="1C64B771">
                  <wp:extent cx="2352675" cy="939800"/>
                  <wp:effectExtent l="0" t="0" r="0" b="0"/>
                  <wp:docPr id="98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cstate="print">
                            <a:extLst>
                              <a:ext uri="{28A0092B-C50C-407E-A947-70E740481C1C}">
                                <a14:useLocalDpi xmlns:a14="http://schemas.microsoft.com/office/drawing/2010/main"/>
                              </a:ext>
                            </a:extLst>
                          </a:blip>
                          <a:srcRect/>
                          <a:stretch>
                            <a:fillRect/>
                          </a:stretch>
                        </pic:blipFill>
                        <pic:spPr>
                          <a:xfrm>
                            <a:off x="0" y="0"/>
                            <a:ext cx="2352675" cy="939800"/>
                          </a:xfrm>
                          <a:prstGeom prst="rect">
                            <a:avLst/>
                          </a:prstGeom>
                          <a:ln/>
                        </pic:spPr>
                      </pic:pic>
                    </a:graphicData>
                  </a:graphic>
                </wp:inline>
              </w:drawing>
            </w:r>
          </w:p>
          <w:p w14:paraId="0000010F" w14:textId="77777777" w:rsidR="00172861" w:rsidRDefault="00172861">
            <w:pPr>
              <w:widowControl w:val="0"/>
            </w:pPr>
          </w:p>
          <w:p w14:paraId="00000110" w14:textId="77777777" w:rsidR="00172861" w:rsidRDefault="00000000">
            <w:pPr>
              <w:rPr>
                <w:b w:val="0"/>
              </w:rPr>
            </w:pPr>
            <w:r>
              <w:t xml:space="preserve">Nota. </w:t>
            </w:r>
            <w:r>
              <w:rPr>
                <w:b w:val="0"/>
              </w:rPr>
              <w:t xml:space="preserve">Elaborar imagen </w:t>
            </w:r>
          </w:p>
          <w:p w14:paraId="00000111" w14:textId="77777777" w:rsidR="00172861" w:rsidRDefault="00000000">
            <w:pPr>
              <w:widowControl w:val="0"/>
            </w:pPr>
            <w:hyperlink r:id="rId29">
              <w:r>
                <w:rPr>
                  <w:color w:val="1155CC"/>
                  <w:u w:val="single"/>
                </w:rPr>
                <w:t>228116_i3</w:t>
              </w:r>
            </w:hyperlink>
          </w:p>
        </w:tc>
      </w:tr>
      <w:tr w:rsidR="00172861" w14:paraId="46FFFEFA" w14:textId="77777777">
        <w:trPr>
          <w:trHeight w:val="420"/>
        </w:trPr>
        <w:tc>
          <w:tcPr>
            <w:tcW w:w="9495" w:type="dxa"/>
            <w:gridSpan w:val="2"/>
            <w:shd w:val="clear" w:color="auto" w:fill="auto"/>
            <w:tcMar>
              <w:top w:w="100" w:type="dxa"/>
              <w:left w:w="100" w:type="dxa"/>
              <w:bottom w:w="100" w:type="dxa"/>
              <w:right w:w="100" w:type="dxa"/>
            </w:tcMar>
          </w:tcPr>
          <w:p w14:paraId="00000112" w14:textId="77777777" w:rsidR="00172861" w:rsidRDefault="00000000">
            <w:pPr>
              <w:jc w:val="both"/>
              <w:rPr>
                <w:b w:val="0"/>
                <w:color w:val="999999"/>
              </w:rPr>
            </w:pPr>
            <w:r>
              <w:rPr>
                <w:b w:val="0"/>
              </w:rPr>
              <w:t>Adicionalmente, se puede concluir que, aunque los errores humanos se pueden presentar y no se descartan, los errores generados por daños directamente relacionados con la infraestructura TI son más frecuentes y comunes, por ello se debe realizar seguimiento y monitoreo constante a toda la infraestructura TI para evitar al máximo su aparición.</w:t>
            </w:r>
          </w:p>
        </w:tc>
        <w:tc>
          <w:tcPr>
            <w:tcW w:w="3915" w:type="dxa"/>
            <w:shd w:val="clear" w:color="auto" w:fill="auto"/>
            <w:tcMar>
              <w:top w:w="100" w:type="dxa"/>
              <w:left w:w="100" w:type="dxa"/>
              <w:bottom w:w="100" w:type="dxa"/>
              <w:right w:w="100" w:type="dxa"/>
            </w:tcMar>
          </w:tcPr>
          <w:p w14:paraId="00000114" w14:textId="77777777" w:rsidR="00172861" w:rsidRDefault="00000000">
            <w:pPr>
              <w:jc w:val="both"/>
            </w:pPr>
            <w:r>
              <w:t>Errores humanos</w:t>
            </w:r>
          </w:p>
          <w:p w14:paraId="00000115" w14:textId="77777777" w:rsidR="00172861" w:rsidRDefault="00172861">
            <w:pPr>
              <w:jc w:val="both"/>
            </w:pPr>
          </w:p>
          <w:p w14:paraId="00000116" w14:textId="77777777" w:rsidR="00172861" w:rsidRDefault="00000000">
            <w:pPr>
              <w:widowControl w:val="0"/>
              <w:rPr>
                <w:color w:val="666666"/>
              </w:rPr>
            </w:pPr>
            <w:r>
              <w:rPr>
                <w:noProof/>
                <w:color w:val="666666"/>
              </w:rPr>
              <w:drawing>
                <wp:inline distT="114300" distB="114300" distL="114300" distR="114300" wp14:anchorId="5EDE3D5F" wp14:editId="4154F189">
                  <wp:extent cx="2218301" cy="1557338"/>
                  <wp:effectExtent l="0" t="0" r="0" b="0"/>
                  <wp:docPr id="9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 cstate="print">
                            <a:extLst>
                              <a:ext uri="{28A0092B-C50C-407E-A947-70E740481C1C}">
                                <a14:useLocalDpi xmlns:a14="http://schemas.microsoft.com/office/drawing/2010/main"/>
                              </a:ext>
                            </a:extLst>
                          </a:blip>
                          <a:srcRect/>
                          <a:stretch>
                            <a:fillRect/>
                          </a:stretch>
                        </pic:blipFill>
                        <pic:spPr>
                          <a:xfrm>
                            <a:off x="0" y="0"/>
                            <a:ext cx="2218301" cy="1557338"/>
                          </a:xfrm>
                          <a:prstGeom prst="rect">
                            <a:avLst/>
                          </a:prstGeom>
                          <a:ln/>
                        </pic:spPr>
                      </pic:pic>
                    </a:graphicData>
                  </a:graphic>
                </wp:inline>
              </w:drawing>
            </w:r>
          </w:p>
          <w:p w14:paraId="00000117" w14:textId="77777777" w:rsidR="00172861" w:rsidRDefault="00172861">
            <w:pPr>
              <w:widowControl w:val="0"/>
              <w:rPr>
                <w:color w:val="666666"/>
              </w:rPr>
            </w:pPr>
          </w:p>
          <w:p w14:paraId="00000118" w14:textId="77777777" w:rsidR="00172861" w:rsidRDefault="00172861">
            <w:pPr>
              <w:widowControl w:val="0"/>
              <w:rPr>
                <w:color w:val="666666"/>
              </w:rPr>
            </w:pPr>
          </w:p>
          <w:p w14:paraId="00000119" w14:textId="77777777" w:rsidR="00172861" w:rsidRDefault="00000000">
            <w:pPr>
              <w:rPr>
                <w:b w:val="0"/>
              </w:rPr>
            </w:pPr>
            <w:r>
              <w:t xml:space="preserve">Nota. </w:t>
            </w:r>
            <w:r>
              <w:rPr>
                <w:b w:val="0"/>
              </w:rPr>
              <w:t xml:space="preserve">Elaborar imagen </w:t>
            </w:r>
          </w:p>
          <w:p w14:paraId="0000011A" w14:textId="77777777" w:rsidR="00172861" w:rsidRDefault="00000000">
            <w:pPr>
              <w:widowControl w:val="0"/>
            </w:pPr>
            <w:hyperlink r:id="rId31">
              <w:r>
                <w:rPr>
                  <w:color w:val="1155CC"/>
                  <w:u w:val="single"/>
                </w:rPr>
                <w:t>228116_i4</w:t>
              </w:r>
            </w:hyperlink>
          </w:p>
        </w:tc>
      </w:tr>
    </w:tbl>
    <w:p w14:paraId="0000011B" w14:textId="77777777" w:rsidR="00172861" w:rsidRDefault="00172861">
      <w:pPr>
        <w:spacing w:line="240" w:lineRule="auto"/>
      </w:pPr>
    </w:p>
    <w:p w14:paraId="0000011C" w14:textId="77777777" w:rsidR="00172861" w:rsidRDefault="00172861">
      <w:pPr>
        <w:spacing w:line="240" w:lineRule="auto"/>
        <w:ind w:left="420"/>
        <w:jc w:val="both"/>
      </w:pPr>
    </w:p>
    <w:p w14:paraId="0000011D" w14:textId="77777777" w:rsidR="00172861" w:rsidRDefault="00172861">
      <w:pPr>
        <w:spacing w:line="240" w:lineRule="auto"/>
      </w:pPr>
      <w:bookmarkStart w:id="19" w:name="_heading=h.3znysh7" w:colFirst="0" w:colLast="0"/>
      <w:bookmarkEnd w:id="19"/>
    </w:p>
    <w:tbl>
      <w:tblPr>
        <w:tblStyle w:val="afffffffffffffffffffffffffffd"/>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6855"/>
        <w:gridCol w:w="4801"/>
      </w:tblGrid>
      <w:tr w:rsidR="00172861" w14:paraId="65E59276" w14:textId="77777777">
        <w:trPr>
          <w:trHeight w:val="460"/>
        </w:trPr>
        <w:tc>
          <w:tcPr>
            <w:tcW w:w="1755" w:type="dxa"/>
            <w:shd w:val="clear" w:color="auto" w:fill="C9DAF8"/>
            <w:tcMar>
              <w:top w:w="100" w:type="dxa"/>
              <w:left w:w="100" w:type="dxa"/>
              <w:bottom w:w="100" w:type="dxa"/>
              <w:right w:w="100" w:type="dxa"/>
            </w:tcMar>
          </w:tcPr>
          <w:p w14:paraId="0000011E" w14:textId="77777777" w:rsidR="00172861" w:rsidRDefault="00000000">
            <w:pPr>
              <w:widowControl w:val="0"/>
              <w:jc w:val="center"/>
            </w:pPr>
            <w:r>
              <w:lastRenderedPageBreak/>
              <w:t>Tipo de recurso</w:t>
            </w:r>
          </w:p>
        </w:tc>
        <w:tc>
          <w:tcPr>
            <w:tcW w:w="11656" w:type="dxa"/>
            <w:gridSpan w:val="2"/>
            <w:shd w:val="clear" w:color="auto" w:fill="C9DAF8"/>
            <w:tcMar>
              <w:top w:w="100" w:type="dxa"/>
              <w:left w:w="100" w:type="dxa"/>
              <w:bottom w:w="100" w:type="dxa"/>
              <w:right w:w="100" w:type="dxa"/>
            </w:tcMar>
          </w:tcPr>
          <w:p w14:paraId="0000011F" w14:textId="77777777" w:rsidR="00172861" w:rsidRDefault="00000000">
            <w:pPr>
              <w:keepNext/>
              <w:keepLines/>
              <w:widowControl w:val="0"/>
              <w:spacing w:after="60"/>
              <w:jc w:val="center"/>
            </w:pPr>
            <w:bookmarkStart w:id="20" w:name="_heading=h.2et92p0" w:colFirst="0" w:colLast="0"/>
            <w:bookmarkEnd w:id="20"/>
            <w:r>
              <w:t>Infografía interactiva Punto caliente</w:t>
            </w:r>
          </w:p>
        </w:tc>
      </w:tr>
      <w:tr w:rsidR="00172861" w14:paraId="3330AA4F" w14:textId="77777777">
        <w:trPr>
          <w:trHeight w:val="420"/>
        </w:trPr>
        <w:tc>
          <w:tcPr>
            <w:tcW w:w="1755" w:type="dxa"/>
            <w:shd w:val="clear" w:color="auto" w:fill="auto"/>
            <w:tcMar>
              <w:top w:w="100" w:type="dxa"/>
              <w:left w:w="100" w:type="dxa"/>
              <w:bottom w:w="100" w:type="dxa"/>
              <w:right w:w="100" w:type="dxa"/>
            </w:tcMar>
          </w:tcPr>
          <w:p w14:paraId="00000121" w14:textId="77777777" w:rsidR="00172861" w:rsidRDefault="00000000">
            <w:pPr>
              <w:widowControl w:val="0"/>
            </w:pPr>
            <w:r>
              <w:t>Texto introductorio</w:t>
            </w:r>
          </w:p>
        </w:tc>
        <w:tc>
          <w:tcPr>
            <w:tcW w:w="11656" w:type="dxa"/>
            <w:gridSpan w:val="2"/>
            <w:shd w:val="clear" w:color="auto" w:fill="auto"/>
            <w:tcMar>
              <w:top w:w="100" w:type="dxa"/>
              <w:left w:w="100" w:type="dxa"/>
              <w:bottom w:w="100" w:type="dxa"/>
              <w:right w:w="100" w:type="dxa"/>
            </w:tcMar>
          </w:tcPr>
          <w:p w14:paraId="00000122" w14:textId="77777777" w:rsidR="00172861" w:rsidRDefault="00000000">
            <w:pPr>
              <w:jc w:val="both"/>
              <w:rPr>
                <w:b w:val="0"/>
              </w:rPr>
            </w:pPr>
            <w:r>
              <w:rPr>
                <w:b w:val="0"/>
              </w:rPr>
              <w:t xml:space="preserve">La supervisión y control del centro de datos permite: </w:t>
            </w:r>
          </w:p>
        </w:tc>
      </w:tr>
      <w:tr w:rsidR="00172861" w14:paraId="6D0272B0" w14:textId="77777777">
        <w:trPr>
          <w:trHeight w:val="420"/>
        </w:trPr>
        <w:tc>
          <w:tcPr>
            <w:tcW w:w="13411" w:type="dxa"/>
            <w:gridSpan w:val="3"/>
            <w:shd w:val="clear" w:color="auto" w:fill="auto"/>
            <w:tcMar>
              <w:top w:w="100" w:type="dxa"/>
              <w:left w:w="100" w:type="dxa"/>
              <w:bottom w:w="100" w:type="dxa"/>
              <w:right w:w="100" w:type="dxa"/>
            </w:tcMar>
          </w:tcPr>
          <w:p w14:paraId="00000124" w14:textId="77777777" w:rsidR="00172861" w:rsidRDefault="00000000">
            <w:pPr>
              <w:widowControl w:val="0"/>
              <w:rPr>
                <w:b w:val="0"/>
              </w:rPr>
            </w:pPr>
            <w:r>
              <w:rPr>
                <w:b w:val="0"/>
              </w:rPr>
              <w:t>Supervisión y control del centro de datos</w:t>
            </w:r>
          </w:p>
          <w:p w14:paraId="00000125" w14:textId="77777777" w:rsidR="00172861" w:rsidRDefault="00000000">
            <w:pPr>
              <w:widowControl w:val="0"/>
              <w:jc w:val="center"/>
            </w:pPr>
            <w:r>
              <w:rPr>
                <w:noProof/>
              </w:rPr>
              <w:drawing>
                <wp:inline distT="114300" distB="114300" distL="114300" distR="114300" wp14:anchorId="0EE53EC1" wp14:editId="0BA53268">
                  <wp:extent cx="3300413" cy="3300413"/>
                  <wp:effectExtent l="0" t="0" r="0" b="0"/>
                  <wp:docPr id="98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a:stretch>
                            <a:fillRect/>
                          </a:stretch>
                        </pic:blipFill>
                        <pic:spPr>
                          <a:xfrm>
                            <a:off x="0" y="0"/>
                            <a:ext cx="3300413" cy="3300413"/>
                          </a:xfrm>
                          <a:prstGeom prst="rect">
                            <a:avLst/>
                          </a:prstGeom>
                          <a:ln/>
                        </pic:spPr>
                      </pic:pic>
                    </a:graphicData>
                  </a:graphic>
                </wp:inline>
              </w:drawing>
            </w:r>
          </w:p>
          <w:p w14:paraId="00000126" w14:textId="77777777" w:rsidR="00172861" w:rsidRDefault="00172861">
            <w:pPr>
              <w:widowControl w:val="0"/>
              <w:jc w:val="center"/>
            </w:pPr>
          </w:p>
          <w:p w14:paraId="00000127" w14:textId="77777777" w:rsidR="00172861" w:rsidRDefault="00172861">
            <w:pPr>
              <w:widowControl w:val="0"/>
              <w:rPr>
                <w:color w:val="999999"/>
              </w:rPr>
            </w:pPr>
          </w:p>
          <w:p w14:paraId="00000128" w14:textId="77777777" w:rsidR="00172861" w:rsidRDefault="00172861">
            <w:pPr>
              <w:widowControl w:val="0"/>
              <w:rPr>
                <w:color w:val="999999"/>
              </w:rPr>
            </w:pPr>
          </w:p>
        </w:tc>
      </w:tr>
      <w:tr w:rsidR="00172861" w14:paraId="11F6A98D" w14:textId="77777777">
        <w:trPr>
          <w:trHeight w:val="420"/>
        </w:trPr>
        <w:tc>
          <w:tcPr>
            <w:tcW w:w="1755" w:type="dxa"/>
            <w:shd w:val="clear" w:color="auto" w:fill="auto"/>
            <w:tcMar>
              <w:top w:w="100" w:type="dxa"/>
              <w:left w:w="100" w:type="dxa"/>
              <w:bottom w:w="100" w:type="dxa"/>
              <w:right w:w="100" w:type="dxa"/>
            </w:tcMar>
          </w:tcPr>
          <w:p w14:paraId="0000012B" w14:textId="77777777" w:rsidR="00172861" w:rsidRDefault="00000000">
            <w:pPr>
              <w:widowControl w:val="0"/>
            </w:pPr>
            <w:r>
              <w:lastRenderedPageBreak/>
              <w:t>Código de la imagen</w:t>
            </w:r>
          </w:p>
        </w:tc>
        <w:tc>
          <w:tcPr>
            <w:tcW w:w="11656" w:type="dxa"/>
            <w:gridSpan w:val="2"/>
            <w:shd w:val="clear" w:color="auto" w:fill="auto"/>
            <w:tcMar>
              <w:top w:w="100" w:type="dxa"/>
              <w:left w:w="100" w:type="dxa"/>
              <w:bottom w:w="100" w:type="dxa"/>
              <w:right w:w="100" w:type="dxa"/>
            </w:tcMar>
          </w:tcPr>
          <w:p w14:paraId="0000012C" w14:textId="77777777" w:rsidR="00172861" w:rsidRDefault="00000000">
            <w:pPr>
              <w:rPr>
                <w:b w:val="0"/>
              </w:rPr>
            </w:pPr>
            <w:r>
              <w:t xml:space="preserve">Nota. </w:t>
            </w:r>
            <w:r>
              <w:rPr>
                <w:b w:val="0"/>
              </w:rPr>
              <w:t xml:space="preserve">Elaborar imagen </w:t>
            </w:r>
          </w:p>
          <w:p w14:paraId="0000012D" w14:textId="77777777" w:rsidR="00172861" w:rsidRDefault="00000000">
            <w:pPr>
              <w:widowControl w:val="0"/>
            </w:pPr>
            <w:hyperlink r:id="rId33">
              <w:r>
                <w:rPr>
                  <w:color w:val="1155CC"/>
                  <w:u w:val="single"/>
                </w:rPr>
                <w:t>228116_i5</w:t>
              </w:r>
            </w:hyperlink>
          </w:p>
        </w:tc>
      </w:tr>
      <w:tr w:rsidR="00172861" w14:paraId="3ED33102" w14:textId="77777777">
        <w:tc>
          <w:tcPr>
            <w:tcW w:w="1755" w:type="dxa"/>
            <w:shd w:val="clear" w:color="auto" w:fill="auto"/>
            <w:tcMar>
              <w:top w:w="100" w:type="dxa"/>
              <w:left w:w="100" w:type="dxa"/>
              <w:bottom w:w="100" w:type="dxa"/>
              <w:right w:w="100" w:type="dxa"/>
            </w:tcMar>
          </w:tcPr>
          <w:p w14:paraId="0000012F" w14:textId="77777777" w:rsidR="00172861" w:rsidRDefault="00000000">
            <w:pPr>
              <w:widowControl w:val="0"/>
            </w:pPr>
            <w:r>
              <w:t>Punto caliente 1</w:t>
            </w:r>
          </w:p>
        </w:tc>
        <w:tc>
          <w:tcPr>
            <w:tcW w:w="6855" w:type="dxa"/>
            <w:shd w:val="clear" w:color="auto" w:fill="auto"/>
            <w:tcMar>
              <w:top w:w="100" w:type="dxa"/>
              <w:left w:w="100" w:type="dxa"/>
              <w:bottom w:w="100" w:type="dxa"/>
              <w:right w:w="100" w:type="dxa"/>
            </w:tcMar>
          </w:tcPr>
          <w:p w14:paraId="00000130" w14:textId="77777777" w:rsidR="00172861" w:rsidRDefault="00000000">
            <w:pPr>
              <w:jc w:val="both"/>
              <w:rPr>
                <w:b w:val="0"/>
              </w:rPr>
            </w:pPr>
            <w:r>
              <w:rPr>
                <w:b w:val="0"/>
              </w:rPr>
              <w:t>Controlar y administrar el centro de datos.</w:t>
            </w:r>
          </w:p>
          <w:p w14:paraId="00000131" w14:textId="77777777" w:rsidR="00172861" w:rsidRDefault="00172861">
            <w:pPr>
              <w:widowControl w:val="0"/>
              <w:rPr>
                <w:color w:val="666666"/>
              </w:rPr>
            </w:pPr>
          </w:p>
          <w:p w14:paraId="00000132" w14:textId="77777777" w:rsidR="00172861" w:rsidRDefault="00172861">
            <w:pPr>
              <w:widowControl w:val="0"/>
              <w:rPr>
                <w:color w:val="666666"/>
              </w:rPr>
            </w:pPr>
          </w:p>
          <w:p w14:paraId="00000133" w14:textId="77777777" w:rsidR="00172861" w:rsidRDefault="00172861">
            <w:pPr>
              <w:widowControl w:val="0"/>
              <w:rPr>
                <w:color w:val="666666"/>
              </w:rPr>
            </w:pPr>
          </w:p>
          <w:p w14:paraId="00000134" w14:textId="77777777" w:rsidR="00172861" w:rsidRDefault="00172861">
            <w:pPr>
              <w:widowControl w:val="0"/>
              <w:rPr>
                <w:color w:val="666666"/>
              </w:rPr>
            </w:pPr>
          </w:p>
          <w:p w14:paraId="00000135" w14:textId="77777777" w:rsidR="00172861" w:rsidRDefault="00172861">
            <w:pPr>
              <w:widowControl w:val="0"/>
              <w:rPr>
                <w:color w:val="666666"/>
              </w:rPr>
            </w:pPr>
          </w:p>
          <w:p w14:paraId="00000136" w14:textId="77777777" w:rsidR="00172861" w:rsidRDefault="00172861">
            <w:pPr>
              <w:widowControl w:val="0"/>
              <w:rPr>
                <w:color w:val="666666"/>
              </w:rPr>
            </w:pPr>
          </w:p>
        </w:tc>
        <w:tc>
          <w:tcPr>
            <w:tcW w:w="4801" w:type="dxa"/>
            <w:shd w:val="clear" w:color="auto" w:fill="auto"/>
            <w:tcMar>
              <w:top w:w="100" w:type="dxa"/>
              <w:left w:w="100" w:type="dxa"/>
              <w:bottom w:w="100" w:type="dxa"/>
              <w:right w:w="100" w:type="dxa"/>
            </w:tcMar>
          </w:tcPr>
          <w:p w14:paraId="00000137" w14:textId="77777777" w:rsidR="00172861" w:rsidRDefault="00000000">
            <w:pPr>
              <w:widowControl w:val="0"/>
              <w:jc w:val="center"/>
              <w:rPr>
                <w:color w:val="666666"/>
              </w:rPr>
            </w:pPr>
            <w:r>
              <w:rPr>
                <w:noProof/>
                <w:color w:val="666666"/>
              </w:rPr>
              <w:drawing>
                <wp:inline distT="114300" distB="114300" distL="114300" distR="114300" wp14:anchorId="5B8B6D69" wp14:editId="0EF146BD">
                  <wp:extent cx="2601278" cy="2609778"/>
                  <wp:effectExtent l="0" t="0" r="0" b="0"/>
                  <wp:docPr id="9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cstate="print">
                            <a:extLst>
                              <a:ext uri="{28A0092B-C50C-407E-A947-70E740481C1C}">
                                <a14:useLocalDpi xmlns:a14="http://schemas.microsoft.com/office/drawing/2010/main"/>
                              </a:ext>
                            </a:extLst>
                          </a:blip>
                          <a:srcRect/>
                          <a:stretch>
                            <a:fillRect/>
                          </a:stretch>
                        </pic:blipFill>
                        <pic:spPr>
                          <a:xfrm>
                            <a:off x="0" y="0"/>
                            <a:ext cx="2601278" cy="2609778"/>
                          </a:xfrm>
                          <a:prstGeom prst="rect">
                            <a:avLst/>
                          </a:prstGeom>
                          <a:ln/>
                        </pic:spPr>
                      </pic:pic>
                    </a:graphicData>
                  </a:graphic>
                </wp:inline>
              </w:drawing>
            </w:r>
          </w:p>
        </w:tc>
      </w:tr>
      <w:tr w:rsidR="00172861" w14:paraId="470BE8B3" w14:textId="77777777">
        <w:tc>
          <w:tcPr>
            <w:tcW w:w="1755" w:type="dxa"/>
            <w:shd w:val="clear" w:color="auto" w:fill="auto"/>
            <w:tcMar>
              <w:top w:w="100" w:type="dxa"/>
              <w:left w:w="100" w:type="dxa"/>
              <w:bottom w:w="100" w:type="dxa"/>
              <w:right w:w="100" w:type="dxa"/>
            </w:tcMar>
          </w:tcPr>
          <w:p w14:paraId="00000138" w14:textId="77777777" w:rsidR="00172861" w:rsidRDefault="00000000">
            <w:pPr>
              <w:widowControl w:val="0"/>
            </w:pPr>
            <w:r>
              <w:lastRenderedPageBreak/>
              <w:t>Punto caliente 2</w:t>
            </w:r>
          </w:p>
        </w:tc>
        <w:tc>
          <w:tcPr>
            <w:tcW w:w="6855" w:type="dxa"/>
            <w:shd w:val="clear" w:color="auto" w:fill="auto"/>
            <w:tcMar>
              <w:top w:w="100" w:type="dxa"/>
              <w:left w:w="100" w:type="dxa"/>
              <w:bottom w:w="100" w:type="dxa"/>
              <w:right w:w="100" w:type="dxa"/>
            </w:tcMar>
          </w:tcPr>
          <w:p w14:paraId="00000139" w14:textId="77777777" w:rsidR="00172861" w:rsidRDefault="00000000">
            <w:pPr>
              <w:jc w:val="both"/>
              <w:rPr>
                <w:b w:val="0"/>
              </w:rPr>
            </w:pPr>
            <w:r>
              <w:rPr>
                <w:b w:val="0"/>
              </w:rPr>
              <w:t xml:space="preserve">Verificar el funcionamiento de la infraestructura en tiempo real. </w:t>
            </w:r>
          </w:p>
          <w:p w14:paraId="0000013A" w14:textId="77777777" w:rsidR="00172861" w:rsidRDefault="00172861">
            <w:pPr>
              <w:jc w:val="both"/>
              <w:rPr>
                <w:b w:val="0"/>
              </w:rPr>
            </w:pPr>
          </w:p>
          <w:p w14:paraId="0000013B" w14:textId="77777777" w:rsidR="00172861" w:rsidRDefault="00172861">
            <w:pPr>
              <w:jc w:val="both"/>
              <w:rPr>
                <w:b w:val="0"/>
              </w:rPr>
            </w:pPr>
          </w:p>
          <w:p w14:paraId="0000013C" w14:textId="77777777" w:rsidR="00172861" w:rsidRDefault="00172861">
            <w:pPr>
              <w:jc w:val="both"/>
              <w:rPr>
                <w:b w:val="0"/>
              </w:rPr>
            </w:pPr>
          </w:p>
          <w:p w14:paraId="0000013D" w14:textId="77777777" w:rsidR="00172861" w:rsidRDefault="00172861">
            <w:pPr>
              <w:jc w:val="both"/>
              <w:rPr>
                <w:b w:val="0"/>
              </w:rPr>
            </w:pPr>
          </w:p>
          <w:p w14:paraId="0000013E" w14:textId="77777777" w:rsidR="00172861" w:rsidRDefault="00172861">
            <w:pPr>
              <w:jc w:val="both"/>
              <w:rPr>
                <w:b w:val="0"/>
              </w:rPr>
            </w:pPr>
          </w:p>
          <w:p w14:paraId="0000013F" w14:textId="77777777" w:rsidR="00172861" w:rsidRDefault="00172861">
            <w:pPr>
              <w:jc w:val="both"/>
              <w:rPr>
                <w:b w:val="0"/>
              </w:rPr>
            </w:pPr>
          </w:p>
          <w:p w14:paraId="00000140" w14:textId="77777777" w:rsidR="00172861" w:rsidRDefault="00172861">
            <w:pPr>
              <w:jc w:val="both"/>
              <w:rPr>
                <w:b w:val="0"/>
              </w:rPr>
            </w:pPr>
          </w:p>
        </w:tc>
        <w:tc>
          <w:tcPr>
            <w:tcW w:w="4801" w:type="dxa"/>
            <w:shd w:val="clear" w:color="auto" w:fill="auto"/>
            <w:tcMar>
              <w:top w:w="100" w:type="dxa"/>
              <w:left w:w="100" w:type="dxa"/>
              <w:bottom w:w="100" w:type="dxa"/>
              <w:right w:w="100" w:type="dxa"/>
            </w:tcMar>
          </w:tcPr>
          <w:p w14:paraId="00000141" w14:textId="77777777" w:rsidR="00172861" w:rsidRDefault="00000000">
            <w:pPr>
              <w:widowControl w:val="0"/>
              <w:jc w:val="center"/>
              <w:rPr>
                <w:color w:val="666666"/>
              </w:rPr>
            </w:pPr>
            <w:r>
              <w:rPr>
                <w:noProof/>
                <w:color w:val="666666"/>
              </w:rPr>
              <w:drawing>
                <wp:inline distT="114300" distB="114300" distL="114300" distR="114300" wp14:anchorId="59338239" wp14:editId="28179C13">
                  <wp:extent cx="2534603" cy="2542886"/>
                  <wp:effectExtent l="0" t="0" r="0" b="0"/>
                  <wp:docPr id="99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5" cstate="print">
                            <a:extLst>
                              <a:ext uri="{28A0092B-C50C-407E-A947-70E740481C1C}">
                                <a14:useLocalDpi xmlns:a14="http://schemas.microsoft.com/office/drawing/2010/main"/>
                              </a:ext>
                            </a:extLst>
                          </a:blip>
                          <a:srcRect/>
                          <a:stretch>
                            <a:fillRect/>
                          </a:stretch>
                        </pic:blipFill>
                        <pic:spPr>
                          <a:xfrm>
                            <a:off x="0" y="0"/>
                            <a:ext cx="2534603" cy="2542886"/>
                          </a:xfrm>
                          <a:prstGeom prst="rect">
                            <a:avLst/>
                          </a:prstGeom>
                          <a:ln/>
                        </pic:spPr>
                      </pic:pic>
                    </a:graphicData>
                  </a:graphic>
                </wp:inline>
              </w:drawing>
            </w:r>
          </w:p>
        </w:tc>
      </w:tr>
      <w:tr w:rsidR="00172861" w14:paraId="2EEB061A" w14:textId="77777777">
        <w:tc>
          <w:tcPr>
            <w:tcW w:w="1755" w:type="dxa"/>
            <w:shd w:val="clear" w:color="auto" w:fill="auto"/>
            <w:tcMar>
              <w:top w:w="100" w:type="dxa"/>
              <w:left w:w="100" w:type="dxa"/>
              <w:bottom w:w="100" w:type="dxa"/>
              <w:right w:w="100" w:type="dxa"/>
            </w:tcMar>
          </w:tcPr>
          <w:p w14:paraId="00000142" w14:textId="77777777" w:rsidR="00172861" w:rsidRDefault="00000000">
            <w:pPr>
              <w:widowControl w:val="0"/>
            </w:pPr>
            <w:r>
              <w:lastRenderedPageBreak/>
              <w:t>Punto caliente 3</w:t>
            </w:r>
          </w:p>
        </w:tc>
        <w:tc>
          <w:tcPr>
            <w:tcW w:w="6855" w:type="dxa"/>
            <w:shd w:val="clear" w:color="auto" w:fill="auto"/>
            <w:tcMar>
              <w:top w:w="100" w:type="dxa"/>
              <w:left w:w="100" w:type="dxa"/>
              <w:bottom w:w="100" w:type="dxa"/>
              <w:right w:w="100" w:type="dxa"/>
            </w:tcMar>
          </w:tcPr>
          <w:p w14:paraId="00000143" w14:textId="77777777" w:rsidR="00172861" w:rsidRDefault="00000000">
            <w:pPr>
              <w:jc w:val="both"/>
              <w:rPr>
                <w:b w:val="0"/>
              </w:rPr>
            </w:pPr>
            <w:r>
              <w:rPr>
                <w:b w:val="0"/>
              </w:rPr>
              <w:t>Reducir los incidentes.</w:t>
            </w:r>
          </w:p>
          <w:p w14:paraId="00000144" w14:textId="77777777" w:rsidR="00172861" w:rsidRDefault="00172861">
            <w:pPr>
              <w:jc w:val="both"/>
              <w:rPr>
                <w:b w:val="0"/>
              </w:rPr>
            </w:pPr>
          </w:p>
          <w:p w14:paraId="00000145" w14:textId="77777777" w:rsidR="00172861" w:rsidRDefault="00172861">
            <w:pPr>
              <w:jc w:val="both"/>
            </w:pPr>
          </w:p>
          <w:p w14:paraId="00000146" w14:textId="77777777" w:rsidR="00172861" w:rsidRDefault="00172861">
            <w:pPr>
              <w:jc w:val="both"/>
            </w:pPr>
          </w:p>
          <w:p w14:paraId="00000147" w14:textId="77777777" w:rsidR="00172861" w:rsidRDefault="00172861">
            <w:pPr>
              <w:jc w:val="both"/>
            </w:pPr>
          </w:p>
          <w:p w14:paraId="00000148" w14:textId="77777777" w:rsidR="00172861" w:rsidRDefault="00172861">
            <w:pPr>
              <w:jc w:val="both"/>
            </w:pPr>
          </w:p>
          <w:p w14:paraId="00000149" w14:textId="77777777" w:rsidR="00172861" w:rsidRDefault="00172861">
            <w:pPr>
              <w:jc w:val="both"/>
            </w:pPr>
          </w:p>
          <w:p w14:paraId="0000014A" w14:textId="77777777" w:rsidR="00172861" w:rsidRDefault="00172861">
            <w:pPr>
              <w:jc w:val="both"/>
            </w:pPr>
          </w:p>
          <w:p w14:paraId="0000014B" w14:textId="77777777" w:rsidR="00172861" w:rsidRDefault="00172861">
            <w:pPr>
              <w:widowControl w:val="0"/>
              <w:rPr>
                <w:color w:val="666666"/>
              </w:rPr>
            </w:pPr>
          </w:p>
        </w:tc>
        <w:tc>
          <w:tcPr>
            <w:tcW w:w="4801" w:type="dxa"/>
            <w:shd w:val="clear" w:color="auto" w:fill="auto"/>
            <w:tcMar>
              <w:top w:w="100" w:type="dxa"/>
              <w:left w:w="100" w:type="dxa"/>
              <w:bottom w:w="100" w:type="dxa"/>
              <w:right w:w="100" w:type="dxa"/>
            </w:tcMar>
          </w:tcPr>
          <w:p w14:paraId="0000014C" w14:textId="77777777" w:rsidR="00172861" w:rsidRDefault="00000000">
            <w:pPr>
              <w:widowControl w:val="0"/>
              <w:jc w:val="center"/>
              <w:rPr>
                <w:color w:val="666666"/>
              </w:rPr>
            </w:pPr>
            <w:r>
              <w:rPr>
                <w:noProof/>
                <w:color w:val="666666"/>
              </w:rPr>
              <w:drawing>
                <wp:inline distT="114300" distB="114300" distL="114300" distR="114300" wp14:anchorId="2CCB56CD" wp14:editId="0FCDBE68">
                  <wp:extent cx="2696528" cy="2705826"/>
                  <wp:effectExtent l="0" t="0" r="0" b="0"/>
                  <wp:docPr id="9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6" cstate="print">
                            <a:extLst>
                              <a:ext uri="{28A0092B-C50C-407E-A947-70E740481C1C}">
                                <a14:useLocalDpi xmlns:a14="http://schemas.microsoft.com/office/drawing/2010/main"/>
                              </a:ext>
                            </a:extLst>
                          </a:blip>
                          <a:srcRect/>
                          <a:stretch>
                            <a:fillRect/>
                          </a:stretch>
                        </pic:blipFill>
                        <pic:spPr>
                          <a:xfrm>
                            <a:off x="0" y="0"/>
                            <a:ext cx="2696528" cy="2705826"/>
                          </a:xfrm>
                          <a:prstGeom prst="rect">
                            <a:avLst/>
                          </a:prstGeom>
                          <a:ln/>
                        </pic:spPr>
                      </pic:pic>
                    </a:graphicData>
                  </a:graphic>
                </wp:inline>
              </w:drawing>
            </w:r>
          </w:p>
        </w:tc>
      </w:tr>
      <w:tr w:rsidR="00172861" w14:paraId="0955DC94" w14:textId="77777777">
        <w:tc>
          <w:tcPr>
            <w:tcW w:w="1755" w:type="dxa"/>
            <w:shd w:val="clear" w:color="auto" w:fill="auto"/>
            <w:tcMar>
              <w:top w:w="100" w:type="dxa"/>
              <w:left w:w="100" w:type="dxa"/>
              <w:bottom w:w="100" w:type="dxa"/>
              <w:right w:w="100" w:type="dxa"/>
            </w:tcMar>
          </w:tcPr>
          <w:p w14:paraId="0000014D" w14:textId="77777777" w:rsidR="00172861" w:rsidRDefault="00000000">
            <w:pPr>
              <w:widowControl w:val="0"/>
            </w:pPr>
            <w:r>
              <w:lastRenderedPageBreak/>
              <w:t>Punto caliente 4</w:t>
            </w:r>
          </w:p>
        </w:tc>
        <w:tc>
          <w:tcPr>
            <w:tcW w:w="6855" w:type="dxa"/>
            <w:shd w:val="clear" w:color="auto" w:fill="auto"/>
            <w:tcMar>
              <w:top w:w="100" w:type="dxa"/>
              <w:left w:w="100" w:type="dxa"/>
              <w:bottom w:w="100" w:type="dxa"/>
              <w:right w:w="100" w:type="dxa"/>
            </w:tcMar>
          </w:tcPr>
          <w:p w14:paraId="0000014E" w14:textId="77777777" w:rsidR="00172861" w:rsidRDefault="00000000">
            <w:pPr>
              <w:jc w:val="both"/>
              <w:rPr>
                <w:b w:val="0"/>
              </w:rPr>
            </w:pPr>
            <w:r>
              <w:rPr>
                <w:b w:val="0"/>
              </w:rPr>
              <w:t>Reducir la saturación y/o congestión en la red.</w:t>
            </w:r>
          </w:p>
          <w:p w14:paraId="0000014F" w14:textId="77777777" w:rsidR="00172861" w:rsidRDefault="00172861">
            <w:pPr>
              <w:widowControl w:val="0"/>
              <w:rPr>
                <w:b w:val="0"/>
                <w:color w:val="666666"/>
              </w:rPr>
            </w:pPr>
          </w:p>
          <w:p w14:paraId="00000150" w14:textId="77777777" w:rsidR="00172861" w:rsidRDefault="00172861">
            <w:pPr>
              <w:widowControl w:val="0"/>
              <w:rPr>
                <w:b w:val="0"/>
                <w:color w:val="666666"/>
              </w:rPr>
            </w:pPr>
          </w:p>
          <w:p w14:paraId="00000151" w14:textId="77777777" w:rsidR="00172861" w:rsidRDefault="00172861">
            <w:pPr>
              <w:widowControl w:val="0"/>
              <w:rPr>
                <w:b w:val="0"/>
                <w:color w:val="666666"/>
              </w:rPr>
            </w:pPr>
          </w:p>
          <w:p w14:paraId="00000152" w14:textId="77777777" w:rsidR="00172861" w:rsidRDefault="00172861">
            <w:pPr>
              <w:widowControl w:val="0"/>
              <w:rPr>
                <w:b w:val="0"/>
                <w:color w:val="666666"/>
              </w:rPr>
            </w:pPr>
          </w:p>
          <w:p w14:paraId="00000153" w14:textId="77777777" w:rsidR="00172861" w:rsidRDefault="00172861">
            <w:pPr>
              <w:widowControl w:val="0"/>
              <w:rPr>
                <w:b w:val="0"/>
                <w:color w:val="666666"/>
              </w:rPr>
            </w:pPr>
          </w:p>
          <w:p w14:paraId="00000154" w14:textId="77777777" w:rsidR="00172861" w:rsidRDefault="00172861">
            <w:pPr>
              <w:widowControl w:val="0"/>
              <w:rPr>
                <w:b w:val="0"/>
                <w:color w:val="666666"/>
              </w:rPr>
            </w:pPr>
          </w:p>
        </w:tc>
        <w:tc>
          <w:tcPr>
            <w:tcW w:w="4801" w:type="dxa"/>
            <w:shd w:val="clear" w:color="auto" w:fill="auto"/>
            <w:tcMar>
              <w:top w:w="100" w:type="dxa"/>
              <w:left w:w="100" w:type="dxa"/>
              <w:bottom w:w="100" w:type="dxa"/>
              <w:right w:w="100" w:type="dxa"/>
            </w:tcMar>
          </w:tcPr>
          <w:p w14:paraId="00000155" w14:textId="77777777" w:rsidR="00172861" w:rsidRDefault="00000000">
            <w:pPr>
              <w:widowControl w:val="0"/>
              <w:jc w:val="center"/>
              <w:rPr>
                <w:color w:val="666666"/>
              </w:rPr>
            </w:pPr>
            <w:r>
              <w:rPr>
                <w:noProof/>
                <w:color w:val="666666"/>
              </w:rPr>
              <w:drawing>
                <wp:inline distT="114300" distB="114300" distL="114300" distR="114300" wp14:anchorId="630E5DA4" wp14:editId="392B4FD2">
                  <wp:extent cx="2620328" cy="2628891"/>
                  <wp:effectExtent l="0" t="0" r="0" b="0"/>
                  <wp:docPr id="9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cstate="print">
                            <a:extLst>
                              <a:ext uri="{28A0092B-C50C-407E-A947-70E740481C1C}">
                                <a14:useLocalDpi xmlns:a14="http://schemas.microsoft.com/office/drawing/2010/main"/>
                              </a:ext>
                            </a:extLst>
                          </a:blip>
                          <a:srcRect/>
                          <a:stretch>
                            <a:fillRect/>
                          </a:stretch>
                        </pic:blipFill>
                        <pic:spPr>
                          <a:xfrm>
                            <a:off x="0" y="0"/>
                            <a:ext cx="2620328" cy="2628891"/>
                          </a:xfrm>
                          <a:prstGeom prst="rect">
                            <a:avLst/>
                          </a:prstGeom>
                          <a:ln/>
                        </pic:spPr>
                      </pic:pic>
                    </a:graphicData>
                  </a:graphic>
                </wp:inline>
              </w:drawing>
            </w:r>
          </w:p>
        </w:tc>
      </w:tr>
      <w:tr w:rsidR="00172861" w14:paraId="3DFBD808" w14:textId="77777777">
        <w:tc>
          <w:tcPr>
            <w:tcW w:w="1755" w:type="dxa"/>
            <w:shd w:val="clear" w:color="auto" w:fill="auto"/>
            <w:tcMar>
              <w:top w:w="100" w:type="dxa"/>
              <w:left w:w="100" w:type="dxa"/>
              <w:bottom w:w="100" w:type="dxa"/>
              <w:right w:w="100" w:type="dxa"/>
            </w:tcMar>
          </w:tcPr>
          <w:p w14:paraId="00000156" w14:textId="77777777" w:rsidR="00172861" w:rsidRDefault="00000000">
            <w:pPr>
              <w:widowControl w:val="0"/>
            </w:pPr>
            <w:r>
              <w:lastRenderedPageBreak/>
              <w:t>Punto caliente 5</w:t>
            </w:r>
          </w:p>
        </w:tc>
        <w:tc>
          <w:tcPr>
            <w:tcW w:w="6855" w:type="dxa"/>
            <w:shd w:val="clear" w:color="auto" w:fill="auto"/>
            <w:tcMar>
              <w:top w:w="100" w:type="dxa"/>
              <w:left w:w="100" w:type="dxa"/>
              <w:bottom w:w="100" w:type="dxa"/>
              <w:right w:w="100" w:type="dxa"/>
            </w:tcMar>
          </w:tcPr>
          <w:p w14:paraId="00000157" w14:textId="77777777" w:rsidR="00172861" w:rsidRDefault="00000000">
            <w:pPr>
              <w:jc w:val="both"/>
              <w:rPr>
                <w:b w:val="0"/>
              </w:rPr>
            </w:pPr>
            <w:r>
              <w:rPr>
                <w:b w:val="0"/>
              </w:rPr>
              <w:t xml:space="preserve">Evitar ataques al sistema informático. </w:t>
            </w:r>
          </w:p>
          <w:p w14:paraId="00000158" w14:textId="77777777" w:rsidR="00172861" w:rsidRDefault="00172861">
            <w:pPr>
              <w:jc w:val="both"/>
            </w:pPr>
          </w:p>
          <w:p w14:paraId="00000159" w14:textId="77777777" w:rsidR="00172861" w:rsidRDefault="00172861">
            <w:pPr>
              <w:jc w:val="both"/>
            </w:pPr>
          </w:p>
          <w:p w14:paraId="0000015A" w14:textId="77777777" w:rsidR="00172861" w:rsidRDefault="00172861">
            <w:pPr>
              <w:jc w:val="both"/>
            </w:pPr>
          </w:p>
          <w:p w14:paraId="0000015B" w14:textId="77777777" w:rsidR="00172861" w:rsidRDefault="00172861">
            <w:pPr>
              <w:jc w:val="both"/>
            </w:pPr>
          </w:p>
          <w:p w14:paraId="0000015C" w14:textId="77777777" w:rsidR="00172861" w:rsidRDefault="00172861">
            <w:pPr>
              <w:jc w:val="both"/>
            </w:pPr>
          </w:p>
          <w:p w14:paraId="0000015D" w14:textId="77777777" w:rsidR="00172861" w:rsidRDefault="00172861">
            <w:pPr>
              <w:jc w:val="both"/>
            </w:pPr>
          </w:p>
          <w:p w14:paraId="0000015E" w14:textId="77777777" w:rsidR="00172861" w:rsidRDefault="00172861">
            <w:pPr>
              <w:jc w:val="both"/>
            </w:pPr>
          </w:p>
        </w:tc>
        <w:tc>
          <w:tcPr>
            <w:tcW w:w="4801" w:type="dxa"/>
            <w:shd w:val="clear" w:color="auto" w:fill="auto"/>
            <w:tcMar>
              <w:top w:w="100" w:type="dxa"/>
              <w:left w:w="100" w:type="dxa"/>
              <w:bottom w:w="100" w:type="dxa"/>
              <w:right w:w="100" w:type="dxa"/>
            </w:tcMar>
          </w:tcPr>
          <w:p w14:paraId="0000015F" w14:textId="77777777" w:rsidR="00172861" w:rsidRDefault="00000000">
            <w:pPr>
              <w:widowControl w:val="0"/>
              <w:jc w:val="center"/>
              <w:rPr>
                <w:color w:val="666666"/>
              </w:rPr>
            </w:pPr>
            <w:r>
              <w:rPr>
                <w:noProof/>
                <w:color w:val="666666"/>
              </w:rPr>
              <w:drawing>
                <wp:inline distT="114300" distB="114300" distL="114300" distR="114300" wp14:anchorId="4DA1ECB3" wp14:editId="58027ED2">
                  <wp:extent cx="2634578" cy="2643188"/>
                  <wp:effectExtent l="0" t="0" r="0" b="0"/>
                  <wp:docPr id="99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cstate="print">
                            <a:extLst>
                              <a:ext uri="{28A0092B-C50C-407E-A947-70E740481C1C}">
                                <a14:useLocalDpi xmlns:a14="http://schemas.microsoft.com/office/drawing/2010/main"/>
                              </a:ext>
                            </a:extLst>
                          </a:blip>
                          <a:srcRect/>
                          <a:stretch>
                            <a:fillRect/>
                          </a:stretch>
                        </pic:blipFill>
                        <pic:spPr>
                          <a:xfrm>
                            <a:off x="0" y="0"/>
                            <a:ext cx="2634578" cy="2643188"/>
                          </a:xfrm>
                          <a:prstGeom prst="rect">
                            <a:avLst/>
                          </a:prstGeom>
                          <a:ln/>
                        </pic:spPr>
                      </pic:pic>
                    </a:graphicData>
                  </a:graphic>
                </wp:inline>
              </w:drawing>
            </w:r>
          </w:p>
        </w:tc>
      </w:tr>
      <w:tr w:rsidR="00172861" w14:paraId="019B8294" w14:textId="77777777">
        <w:tc>
          <w:tcPr>
            <w:tcW w:w="1755" w:type="dxa"/>
            <w:shd w:val="clear" w:color="auto" w:fill="auto"/>
            <w:tcMar>
              <w:top w:w="100" w:type="dxa"/>
              <w:left w:w="100" w:type="dxa"/>
              <w:bottom w:w="100" w:type="dxa"/>
              <w:right w:w="100" w:type="dxa"/>
            </w:tcMar>
          </w:tcPr>
          <w:p w14:paraId="00000160" w14:textId="77777777" w:rsidR="00172861" w:rsidRDefault="00172861">
            <w:pPr>
              <w:widowControl w:val="0"/>
            </w:pPr>
          </w:p>
          <w:p w14:paraId="00000161" w14:textId="77777777" w:rsidR="00172861" w:rsidRDefault="00172861">
            <w:pPr>
              <w:widowControl w:val="0"/>
            </w:pPr>
          </w:p>
          <w:p w14:paraId="00000162" w14:textId="77777777" w:rsidR="00172861" w:rsidRDefault="00172861">
            <w:pPr>
              <w:widowControl w:val="0"/>
            </w:pPr>
          </w:p>
        </w:tc>
        <w:tc>
          <w:tcPr>
            <w:tcW w:w="6855" w:type="dxa"/>
            <w:shd w:val="clear" w:color="auto" w:fill="auto"/>
            <w:tcMar>
              <w:top w:w="100" w:type="dxa"/>
              <w:left w:w="100" w:type="dxa"/>
              <w:bottom w:w="100" w:type="dxa"/>
              <w:right w:w="100" w:type="dxa"/>
            </w:tcMar>
          </w:tcPr>
          <w:p w14:paraId="00000163" w14:textId="77777777" w:rsidR="00172861" w:rsidRDefault="00000000">
            <w:pPr>
              <w:jc w:val="both"/>
              <w:rPr>
                <w:b w:val="0"/>
              </w:rPr>
            </w:pPr>
            <w:r>
              <w:rPr>
                <w:b w:val="0"/>
              </w:rPr>
              <w:t xml:space="preserve">Garantizar la disponibilidad de la red. </w:t>
            </w:r>
          </w:p>
          <w:p w14:paraId="00000164" w14:textId="77777777" w:rsidR="00172861" w:rsidRDefault="00172861">
            <w:pPr>
              <w:jc w:val="both"/>
            </w:pPr>
          </w:p>
          <w:p w14:paraId="00000165" w14:textId="77777777" w:rsidR="00172861" w:rsidRDefault="00172861">
            <w:pPr>
              <w:jc w:val="both"/>
            </w:pPr>
          </w:p>
          <w:p w14:paraId="00000166" w14:textId="77777777" w:rsidR="00172861" w:rsidRDefault="00172861">
            <w:pPr>
              <w:jc w:val="both"/>
            </w:pPr>
          </w:p>
          <w:p w14:paraId="00000167" w14:textId="77777777" w:rsidR="00172861" w:rsidRDefault="00172861">
            <w:pPr>
              <w:jc w:val="both"/>
            </w:pPr>
          </w:p>
          <w:p w14:paraId="00000168" w14:textId="77777777" w:rsidR="00172861" w:rsidRDefault="00172861">
            <w:pPr>
              <w:jc w:val="both"/>
            </w:pPr>
          </w:p>
          <w:p w14:paraId="00000169" w14:textId="77777777" w:rsidR="00172861" w:rsidRDefault="00172861">
            <w:pPr>
              <w:jc w:val="both"/>
            </w:pPr>
          </w:p>
          <w:p w14:paraId="0000016A" w14:textId="77777777" w:rsidR="00172861" w:rsidRDefault="00172861">
            <w:pPr>
              <w:jc w:val="both"/>
            </w:pPr>
          </w:p>
        </w:tc>
        <w:tc>
          <w:tcPr>
            <w:tcW w:w="4801" w:type="dxa"/>
            <w:shd w:val="clear" w:color="auto" w:fill="auto"/>
            <w:tcMar>
              <w:top w:w="100" w:type="dxa"/>
              <w:left w:w="100" w:type="dxa"/>
              <w:bottom w:w="100" w:type="dxa"/>
              <w:right w:w="100" w:type="dxa"/>
            </w:tcMar>
          </w:tcPr>
          <w:p w14:paraId="0000016B" w14:textId="77777777" w:rsidR="00172861" w:rsidRDefault="00000000">
            <w:pPr>
              <w:widowControl w:val="0"/>
              <w:jc w:val="center"/>
              <w:rPr>
                <w:color w:val="666666"/>
              </w:rPr>
            </w:pPr>
            <w:r>
              <w:rPr>
                <w:noProof/>
                <w:color w:val="666666"/>
              </w:rPr>
              <w:drawing>
                <wp:inline distT="114300" distB="114300" distL="114300" distR="114300" wp14:anchorId="72C8186D" wp14:editId="015DFB26">
                  <wp:extent cx="2525078" cy="2533329"/>
                  <wp:effectExtent l="0" t="0" r="0" b="0"/>
                  <wp:docPr id="9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9" cstate="print">
                            <a:extLst>
                              <a:ext uri="{28A0092B-C50C-407E-A947-70E740481C1C}">
                                <a14:useLocalDpi xmlns:a14="http://schemas.microsoft.com/office/drawing/2010/main"/>
                              </a:ext>
                            </a:extLst>
                          </a:blip>
                          <a:srcRect/>
                          <a:stretch>
                            <a:fillRect/>
                          </a:stretch>
                        </pic:blipFill>
                        <pic:spPr>
                          <a:xfrm>
                            <a:off x="0" y="0"/>
                            <a:ext cx="2525078" cy="2533329"/>
                          </a:xfrm>
                          <a:prstGeom prst="rect">
                            <a:avLst/>
                          </a:prstGeom>
                          <a:ln/>
                        </pic:spPr>
                      </pic:pic>
                    </a:graphicData>
                  </a:graphic>
                </wp:inline>
              </w:drawing>
            </w:r>
          </w:p>
        </w:tc>
      </w:tr>
    </w:tbl>
    <w:p w14:paraId="0000016C" w14:textId="77777777" w:rsidR="00172861" w:rsidRDefault="00172861">
      <w:pPr>
        <w:spacing w:line="240" w:lineRule="auto"/>
      </w:pPr>
    </w:p>
    <w:p w14:paraId="0000016D" w14:textId="77777777" w:rsidR="00172861" w:rsidRDefault="00000000">
      <w:pPr>
        <w:keepNext/>
        <w:keepLines/>
        <w:spacing w:before="320" w:after="80" w:line="240" w:lineRule="auto"/>
        <w:ind w:left="720"/>
        <w:jc w:val="both"/>
        <w:rPr>
          <w:color w:val="9900FF"/>
        </w:rPr>
      </w:pPr>
      <w:r>
        <w:rPr>
          <w:color w:val="9900FF"/>
        </w:rPr>
        <w:t>Componentes administrativos del centro de datos</w:t>
      </w:r>
    </w:p>
    <w:p w14:paraId="0000016E" w14:textId="77777777" w:rsidR="00172861" w:rsidRDefault="00172861">
      <w:pPr>
        <w:spacing w:line="240" w:lineRule="auto"/>
        <w:jc w:val="both"/>
      </w:pPr>
    </w:p>
    <w:p w14:paraId="0000016F" w14:textId="77777777" w:rsidR="00172861" w:rsidRDefault="00172861">
      <w:pPr>
        <w:spacing w:line="240" w:lineRule="auto"/>
      </w:pPr>
      <w:bookmarkStart w:id="21" w:name="_heading=h.z337ya" w:colFirst="0" w:colLast="0"/>
      <w:bookmarkEnd w:id="21"/>
    </w:p>
    <w:tbl>
      <w:tblPr>
        <w:tblStyle w:val="afffffffffffffffffffffffffffe"/>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6705"/>
        <w:gridCol w:w="4936"/>
      </w:tblGrid>
      <w:tr w:rsidR="00172861" w14:paraId="45ED08CF" w14:textId="77777777">
        <w:trPr>
          <w:trHeight w:val="580"/>
        </w:trPr>
        <w:tc>
          <w:tcPr>
            <w:tcW w:w="1770" w:type="dxa"/>
            <w:shd w:val="clear" w:color="auto" w:fill="C9DAF8"/>
            <w:tcMar>
              <w:top w:w="100" w:type="dxa"/>
              <w:left w:w="100" w:type="dxa"/>
              <w:bottom w:w="100" w:type="dxa"/>
              <w:right w:w="100" w:type="dxa"/>
            </w:tcMar>
          </w:tcPr>
          <w:p w14:paraId="00000170" w14:textId="77777777" w:rsidR="00172861" w:rsidRDefault="00000000">
            <w:pPr>
              <w:widowControl w:val="0"/>
              <w:jc w:val="center"/>
            </w:pPr>
            <w:r>
              <w:t>Tipo de recurso</w:t>
            </w:r>
          </w:p>
        </w:tc>
        <w:tc>
          <w:tcPr>
            <w:tcW w:w="11641" w:type="dxa"/>
            <w:gridSpan w:val="2"/>
            <w:shd w:val="clear" w:color="auto" w:fill="C9DAF8"/>
            <w:tcMar>
              <w:top w:w="100" w:type="dxa"/>
              <w:left w:w="100" w:type="dxa"/>
              <w:bottom w:w="100" w:type="dxa"/>
              <w:right w:w="100" w:type="dxa"/>
            </w:tcMar>
          </w:tcPr>
          <w:p w14:paraId="00000171" w14:textId="77777777" w:rsidR="00172861" w:rsidRDefault="00000000">
            <w:pPr>
              <w:keepNext/>
              <w:keepLines/>
              <w:widowControl w:val="0"/>
              <w:spacing w:after="60"/>
              <w:jc w:val="center"/>
            </w:pPr>
            <w:bookmarkStart w:id="22" w:name="_heading=h.3j2qqm3" w:colFirst="0" w:colLast="0"/>
            <w:bookmarkEnd w:id="22"/>
            <w:r>
              <w:t>Carrusel de tarjetas</w:t>
            </w:r>
          </w:p>
        </w:tc>
      </w:tr>
      <w:tr w:rsidR="00172861" w14:paraId="3177CB03" w14:textId="77777777">
        <w:trPr>
          <w:trHeight w:val="420"/>
        </w:trPr>
        <w:tc>
          <w:tcPr>
            <w:tcW w:w="1770" w:type="dxa"/>
            <w:shd w:val="clear" w:color="auto" w:fill="auto"/>
            <w:tcMar>
              <w:top w:w="100" w:type="dxa"/>
              <w:left w:w="100" w:type="dxa"/>
              <w:bottom w:w="100" w:type="dxa"/>
              <w:right w:w="100" w:type="dxa"/>
            </w:tcMar>
          </w:tcPr>
          <w:p w14:paraId="00000173" w14:textId="77777777" w:rsidR="00172861" w:rsidRDefault="00000000">
            <w:pPr>
              <w:widowControl w:val="0"/>
            </w:pPr>
            <w:r>
              <w:t>Introducción</w:t>
            </w:r>
          </w:p>
        </w:tc>
        <w:tc>
          <w:tcPr>
            <w:tcW w:w="11641" w:type="dxa"/>
            <w:gridSpan w:val="2"/>
            <w:shd w:val="clear" w:color="auto" w:fill="auto"/>
            <w:tcMar>
              <w:top w:w="100" w:type="dxa"/>
              <w:left w:w="100" w:type="dxa"/>
              <w:bottom w:w="100" w:type="dxa"/>
              <w:right w:w="100" w:type="dxa"/>
            </w:tcMar>
          </w:tcPr>
          <w:p w14:paraId="00000174" w14:textId="77777777" w:rsidR="00172861" w:rsidRDefault="00000000">
            <w:pPr>
              <w:jc w:val="both"/>
              <w:rPr>
                <w:b w:val="0"/>
                <w:color w:val="999999"/>
              </w:rPr>
            </w:pPr>
            <w:r>
              <w:rPr>
                <w:b w:val="0"/>
              </w:rPr>
              <w:t>El monitoreo de los centros de datos se puede dividir en tres componentes que permiten su administración y control de la siguiente manera:</w:t>
            </w:r>
          </w:p>
        </w:tc>
      </w:tr>
      <w:tr w:rsidR="00172861" w14:paraId="5BB400EA" w14:textId="77777777">
        <w:trPr>
          <w:trHeight w:val="420"/>
        </w:trPr>
        <w:tc>
          <w:tcPr>
            <w:tcW w:w="13411" w:type="dxa"/>
            <w:gridSpan w:val="3"/>
            <w:shd w:val="clear" w:color="auto" w:fill="auto"/>
            <w:tcMar>
              <w:top w:w="100" w:type="dxa"/>
              <w:left w:w="100" w:type="dxa"/>
              <w:bottom w:w="100" w:type="dxa"/>
              <w:right w:w="100" w:type="dxa"/>
            </w:tcMar>
          </w:tcPr>
          <w:p w14:paraId="00000176" w14:textId="77777777" w:rsidR="00172861" w:rsidRDefault="00000000">
            <w:pPr>
              <w:widowControl w:val="0"/>
            </w:pPr>
            <w:r>
              <w:t>Monitoreo de los centros de datos.</w:t>
            </w:r>
          </w:p>
          <w:p w14:paraId="00000177" w14:textId="77777777" w:rsidR="00172861" w:rsidRDefault="00172861">
            <w:pPr>
              <w:widowControl w:val="0"/>
              <w:jc w:val="center"/>
            </w:pPr>
          </w:p>
          <w:p w14:paraId="00000178" w14:textId="77777777" w:rsidR="00172861" w:rsidRDefault="00000000">
            <w:pPr>
              <w:widowControl w:val="0"/>
              <w:jc w:val="center"/>
            </w:pPr>
            <w:r>
              <w:rPr>
                <w:noProof/>
              </w:rPr>
              <w:lastRenderedPageBreak/>
              <w:drawing>
                <wp:inline distT="114300" distB="114300" distL="114300" distR="114300" wp14:anchorId="0D788380" wp14:editId="63597CCC">
                  <wp:extent cx="3642360" cy="3642360"/>
                  <wp:effectExtent l="0" t="0" r="0" b="0"/>
                  <wp:docPr id="9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3642360" cy="3642360"/>
                          </a:xfrm>
                          <a:prstGeom prst="rect">
                            <a:avLst/>
                          </a:prstGeom>
                          <a:ln/>
                        </pic:spPr>
                      </pic:pic>
                    </a:graphicData>
                  </a:graphic>
                </wp:inline>
              </w:drawing>
            </w:r>
          </w:p>
          <w:p w14:paraId="00000179" w14:textId="77777777" w:rsidR="00172861" w:rsidRDefault="00172861">
            <w:pPr>
              <w:widowControl w:val="0"/>
            </w:pPr>
          </w:p>
          <w:p w14:paraId="0000017A" w14:textId="77777777" w:rsidR="00172861" w:rsidRDefault="00172861">
            <w:pPr>
              <w:widowControl w:val="0"/>
            </w:pPr>
          </w:p>
          <w:p w14:paraId="0000017B" w14:textId="77777777" w:rsidR="00172861" w:rsidRDefault="00000000">
            <w:pPr>
              <w:rPr>
                <w:b w:val="0"/>
              </w:rPr>
            </w:pPr>
            <w:r>
              <w:t xml:space="preserve">Nota. </w:t>
            </w:r>
            <w:r>
              <w:rPr>
                <w:b w:val="0"/>
              </w:rPr>
              <w:t xml:space="preserve">Elaborar imagen </w:t>
            </w:r>
          </w:p>
          <w:p w14:paraId="0000017C" w14:textId="77777777" w:rsidR="00172861" w:rsidRDefault="00000000">
            <w:pPr>
              <w:widowControl w:val="0"/>
            </w:pPr>
            <w:hyperlink r:id="rId41">
              <w:r>
                <w:rPr>
                  <w:color w:val="1155CC"/>
                  <w:u w:val="single"/>
                </w:rPr>
                <w:t>228116_i6</w:t>
              </w:r>
            </w:hyperlink>
          </w:p>
        </w:tc>
      </w:tr>
      <w:tr w:rsidR="00172861" w14:paraId="2393EE25" w14:textId="77777777">
        <w:trPr>
          <w:trHeight w:val="420"/>
        </w:trPr>
        <w:tc>
          <w:tcPr>
            <w:tcW w:w="8475" w:type="dxa"/>
            <w:gridSpan w:val="2"/>
            <w:shd w:val="clear" w:color="auto" w:fill="auto"/>
            <w:tcMar>
              <w:top w:w="100" w:type="dxa"/>
              <w:left w:w="100" w:type="dxa"/>
              <w:bottom w:w="100" w:type="dxa"/>
              <w:right w:w="100" w:type="dxa"/>
            </w:tcMar>
          </w:tcPr>
          <w:p w14:paraId="0000017F" w14:textId="77777777" w:rsidR="00172861" w:rsidRDefault="00000000">
            <w:pPr>
              <w:widowControl w:val="0"/>
            </w:pPr>
            <w:r>
              <w:lastRenderedPageBreak/>
              <w:t>Infraestructura T.I.</w:t>
            </w:r>
          </w:p>
          <w:p w14:paraId="00000180" w14:textId="77777777" w:rsidR="00172861" w:rsidRDefault="00172861">
            <w:pPr>
              <w:widowControl w:val="0"/>
              <w:rPr>
                <w:b w:val="0"/>
              </w:rPr>
            </w:pPr>
          </w:p>
          <w:p w14:paraId="00000181" w14:textId="77777777" w:rsidR="00172861" w:rsidRDefault="00000000">
            <w:pPr>
              <w:widowControl w:val="0"/>
              <w:rPr>
                <w:b w:val="0"/>
              </w:rPr>
            </w:pPr>
            <w:r>
              <w:rPr>
                <w:b w:val="0"/>
              </w:rPr>
              <w:lastRenderedPageBreak/>
              <w:t>Dispositivos de red que permiten la comunicación entre equipos y que a su vez hacen parte de la Infraestructura TI.</w:t>
            </w:r>
          </w:p>
          <w:p w14:paraId="00000182" w14:textId="77777777" w:rsidR="00172861" w:rsidRDefault="00172861">
            <w:pPr>
              <w:widowControl w:val="0"/>
              <w:rPr>
                <w:b w:val="0"/>
              </w:rPr>
            </w:pPr>
          </w:p>
          <w:p w14:paraId="00000183" w14:textId="77777777" w:rsidR="00172861" w:rsidRDefault="00000000">
            <w:pPr>
              <w:widowControl w:val="0"/>
              <w:rPr>
                <w:b w:val="0"/>
              </w:rPr>
            </w:pPr>
            <w:r>
              <w:t>Ejemplos:</w:t>
            </w:r>
            <w:r>
              <w:rPr>
                <w:b w:val="0"/>
              </w:rPr>
              <w:t xml:space="preserve"> </w:t>
            </w:r>
            <w:r>
              <w:rPr>
                <w:b w:val="0"/>
                <w:i/>
              </w:rPr>
              <w:t>switches</w:t>
            </w:r>
            <w:r>
              <w:rPr>
                <w:b w:val="0"/>
              </w:rPr>
              <w:t xml:space="preserve">, </w:t>
            </w:r>
            <w:r>
              <w:rPr>
                <w:b w:val="0"/>
                <w:i/>
              </w:rPr>
              <w:t>router</w:t>
            </w:r>
            <w:r>
              <w:rPr>
                <w:b w:val="0"/>
              </w:rPr>
              <w:t xml:space="preserve">, servidores, </w:t>
            </w:r>
            <w:r>
              <w:rPr>
                <w:b w:val="0"/>
                <w:i/>
              </w:rPr>
              <w:t>firewall</w:t>
            </w:r>
            <w:r>
              <w:rPr>
                <w:b w:val="0"/>
              </w:rPr>
              <w:t>, etc.</w:t>
            </w:r>
          </w:p>
          <w:p w14:paraId="00000184" w14:textId="77777777" w:rsidR="00172861" w:rsidRDefault="00172861">
            <w:pPr>
              <w:widowControl w:val="0"/>
              <w:rPr>
                <w:color w:val="999999"/>
              </w:rPr>
            </w:pPr>
          </w:p>
        </w:tc>
        <w:tc>
          <w:tcPr>
            <w:tcW w:w="4936" w:type="dxa"/>
            <w:shd w:val="clear" w:color="auto" w:fill="auto"/>
            <w:tcMar>
              <w:top w:w="100" w:type="dxa"/>
              <w:left w:w="100" w:type="dxa"/>
              <w:bottom w:w="100" w:type="dxa"/>
              <w:right w:w="100" w:type="dxa"/>
            </w:tcMar>
          </w:tcPr>
          <w:p w14:paraId="00000186" w14:textId="77777777" w:rsidR="00172861" w:rsidRDefault="00000000">
            <w:pPr>
              <w:widowControl w:val="0"/>
              <w:rPr>
                <w:color w:val="666666"/>
              </w:rPr>
            </w:pPr>
            <w:r>
              <w:lastRenderedPageBreak/>
              <w:t>Infraestructura T.I.</w:t>
            </w:r>
          </w:p>
          <w:p w14:paraId="00000187" w14:textId="77777777" w:rsidR="00172861" w:rsidRDefault="00000000">
            <w:pPr>
              <w:widowControl w:val="0"/>
              <w:jc w:val="center"/>
            </w:pPr>
            <w:r>
              <w:rPr>
                <w:noProof/>
              </w:rPr>
              <w:lastRenderedPageBreak/>
              <w:drawing>
                <wp:inline distT="114300" distB="114300" distL="114300" distR="114300" wp14:anchorId="7B158565" wp14:editId="03AB6FC7">
                  <wp:extent cx="2420303" cy="1605852"/>
                  <wp:effectExtent l="0" t="0" r="0" b="0"/>
                  <wp:docPr id="9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cstate="print">
                            <a:extLst>
                              <a:ext uri="{28A0092B-C50C-407E-A947-70E740481C1C}">
                                <a14:useLocalDpi xmlns:a14="http://schemas.microsoft.com/office/drawing/2010/main"/>
                              </a:ext>
                            </a:extLst>
                          </a:blip>
                          <a:srcRect/>
                          <a:stretch>
                            <a:fillRect/>
                          </a:stretch>
                        </pic:blipFill>
                        <pic:spPr>
                          <a:xfrm>
                            <a:off x="0" y="0"/>
                            <a:ext cx="2420303" cy="1605852"/>
                          </a:xfrm>
                          <a:prstGeom prst="rect">
                            <a:avLst/>
                          </a:prstGeom>
                          <a:ln/>
                        </pic:spPr>
                      </pic:pic>
                    </a:graphicData>
                  </a:graphic>
                </wp:inline>
              </w:drawing>
            </w:r>
          </w:p>
          <w:p w14:paraId="00000188" w14:textId="77777777" w:rsidR="00172861" w:rsidRDefault="00172861">
            <w:pPr>
              <w:widowControl w:val="0"/>
            </w:pPr>
          </w:p>
          <w:p w14:paraId="00000189" w14:textId="77777777" w:rsidR="00172861" w:rsidRDefault="00172861">
            <w:pPr>
              <w:widowControl w:val="0"/>
            </w:pPr>
          </w:p>
          <w:p w14:paraId="0000018A" w14:textId="77777777" w:rsidR="00172861" w:rsidRDefault="00000000">
            <w:pPr>
              <w:rPr>
                <w:b w:val="0"/>
              </w:rPr>
            </w:pPr>
            <w:r>
              <w:t xml:space="preserve">Nota. </w:t>
            </w:r>
            <w:r>
              <w:rPr>
                <w:b w:val="0"/>
              </w:rPr>
              <w:t xml:space="preserve">Elaborar imagen </w:t>
            </w:r>
          </w:p>
          <w:p w14:paraId="0000018B" w14:textId="77777777" w:rsidR="00172861" w:rsidRDefault="00000000">
            <w:pPr>
              <w:widowControl w:val="0"/>
            </w:pPr>
            <w:hyperlink r:id="rId43">
              <w:r>
                <w:rPr>
                  <w:color w:val="1155CC"/>
                  <w:u w:val="single"/>
                </w:rPr>
                <w:t>228116_i7</w:t>
              </w:r>
            </w:hyperlink>
          </w:p>
          <w:p w14:paraId="0000018C" w14:textId="77777777" w:rsidR="00172861" w:rsidRDefault="00172861">
            <w:pPr>
              <w:widowControl w:val="0"/>
            </w:pPr>
          </w:p>
        </w:tc>
      </w:tr>
      <w:tr w:rsidR="00172861" w14:paraId="7D23D2CF" w14:textId="77777777">
        <w:trPr>
          <w:trHeight w:val="420"/>
        </w:trPr>
        <w:tc>
          <w:tcPr>
            <w:tcW w:w="8475" w:type="dxa"/>
            <w:gridSpan w:val="2"/>
            <w:shd w:val="clear" w:color="auto" w:fill="auto"/>
            <w:tcMar>
              <w:top w:w="100" w:type="dxa"/>
              <w:left w:w="100" w:type="dxa"/>
              <w:bottom w:w="100" w:type="dxa"/>
              <w:right w:w="100" w:type="dxa"/>
            </w:tcMar>
          </w:tcPr>
          <w:p w14:paraId="0000018D" w14:textId="77777777" w:rsidR="00172861" w:rsidRDefault="00000000">
            <w:pPr>
              <w:widowControl w:val="0"/>
              <w:rPr>
                <w:b w:val="0"/>
              </w:rPr>
            </w:pPr>
            <w:r>
              <w:rPr>
                <w:b w:val="0"/>
              </w:rPr>
              <w:lastRenderedPageBreak/>
              <w:t>Aplicaciones y Servicios</w:t>
            </w:r>
          </w:p>
          <w:p w14:paraId="0000018E" w14:textId="77777777" w:rsidR="00172861" w:rsidRDefault="00000000">
            <w:pPr>
              <w:widowControl w:val="0"/>
              <w:rPr>
                <w:b w:val="0"/>
                <w:color w:val="999999"/>
              </w:rPr>
            </w:pPr>
            <w:r>
              <w:rPr>
                <w:b w:val="0"/>
              </w:rPr>
              <w:t xml:space="preserve">Aplicaciones y servicios requeridos para el funcionamiento del sistema organizacional. </w:t>
            </w:r>
            <w:r>
              <w:rPr>
                <w:b w:val="0"/>
                <w:color w:val="999999"/>
              </w:rPr>
              <w:t xml:space="preserve"> </w:t>
            </w:r>
          </w:p>
          <w:p w14:paraId="0000018F" w14:textId="77777777" w:rsidR="00172861" w:rsidRDefault="00172861">
            <w:pPr>
              <w:widowControl w:val="0"/>
              <w:rPr>
                <w:b w:val="0"/>
              </w:rPr>
            </w:pPr>
          </w:p>
          <w:p w14:paraId="00000190" w14:textId="77777777" w:rsidR="00172861" w:rsidRDefault="00000000">
            <w:pPr>
              <w:widowControl w:val="0"/>
              <w:rPr>
                <w:b w:val="0"/>
                <w:color w:val="999999"/>
              </w:rPr>
            </w:pPr>
            <w:r>
              <w:t>Ejemplos:</w:t>
            </w:r>
          </w:p>
          <w:p w14:paraId="00000191" w14:textId="77777777" w:rsidR="00172861" w:rsidRDefault="00000000">
            <w:pPr>
              <w:widowControl w:val="0"/>
              <w:rPr>
                <w:b w:val="0"/>
              </w:rPr>
            </w:pPr>
            <w:r>
              <w:rPr>
                <w:b w:val="0"/>
              </w:rPr>
              <w:t>Servidores Web</w:t>
            </w:r>
          </w:p>
          <w:p w14:paraId="00000192" w14:textId="77777777" w:rsidR="00172861" w:rsidRDefault="00000000">
            <w:pPr>
              <w:widowControl w:val="0"/>
              <w:rPr>
                <w:b w:val="0"/>
              </w:rPr>
            </w:pPr>
            <w:r>
              <w:rPr>
                <w:b w:val="0"/>
              </w:rPr>
              <w:t>Servidores SQL</w:t>
            </w:r>
          </w:p>
          <w:p w14:paraId="00000193" w14:textId="77777777" w:rsidR="00172861" w:rsidRDefault="00000000">
            <w:pPr>
              <w:widowControl w:val="0"/>
              <w:rPr>
                <w:b w:val="0"/>
              </w:rPr>
            </w:pPr>
            <w:r>
              <w:rPr>
                <w:b w:val="0"/>
              </w:rPr>
              <w:t>Servidores Correo</w:t>
            </w:r>
          </w:p>
          <w:p w14:paraId="00000194" w14:textId="77777777" w:rsidR="00172861" w:rsidRDefault="00000000">
            <w:pPr>
              <w:widowControl w:val="0"/>
              <w:rPr>
                <w:b w:val="0"/>
              </w:rPr>
            </w:pPr>
            <w:r>
              <w:rPr>
                <w:b w:val="0"/>
              </w:rPr>
              <w:t>Sistemas de Seguridad</w:t>
            </w:r>
          </w:p>
          <w:p w14:paraId="00000195" w14:textId="77777777" w:rsidR="00172861" w:rsidRDefault="00000000">
            <w:pPr>
              <w:widowControl w:val="0"/>
              <w:rPr>
                <w:b w:val="0"/>
              </w:rPr>
            </w:pPr>
            <w:r>
              <w:rPr>
                <w:b w:val="0"/>
              </w:rPr>
              <w:t>Aplicaciones Web</w:t>
            </w:r>
          </w:p>
          <w:p w14:paraId="00000196" w14:textId="77777777" w:rsidR="00172861" w:rsidRDefault="00000000">
            <w:pPr>
              <w:widowControl w:val="0"/>
              <w:rPr>
                <w:b w:val="0"/>
                <w:color w:val="999999"/>
              </w:rPr>
            </w:pPr>
            <w:r>
              <w:rPr>
                <w:b w:val="0"/>
              </w:rPr>
              <w:t xml:space="preserve">etc. </w:t>
            </w:r>
          </w:p>
        </w:tc>
        <w:tc>
          <w:tcPr>
            <w:tcW w:w="4936" w:type="dxa"/>
            <w:shd w:val="clear" w:color="auto" w:fill="auto"/>
            <w:tcMar>
              <w:top w:w="100" w:type="dxa"/>
              <w:left w:w="100" w:type="dxa"/>
              <w:bottom w:w="100" w:type="dxa"/>
              <w:right w:w="100" w:type="dxa"/>
            </w:tcMar>
          </w:tcPr>
          <w:p w14:paraId="00000198" w14:textId="77777777" w:rsidR="00172861" w:rsidRDefault="00000000">
            <w:pPr>
              <w:widowControl w:val="0"/>
            </w:pPr>
            <w:r>
              <w:t>Aplicaciones y Servicios</w:t>
            </w:r>
          </w:p>
          <w:p w14:paraId="00000199" w14:textId="77777777" w:rsidR="00172861" w:rsidRDefault="00172861">
            <w:pPr>
              <w:widowControl w:val="0"/>
            </w:pPr>
          </w:p>
          <w:p w14:paraId="0000019A" w14:textId="77777777" w:rsidR="00172861" w:rsidRDefault="00000000">
            <w:pPr>
              <w:widowControl w:val="0"/>
            </w:pPr>
            <w:r>
              <w:rPr>
                <w:noProof/>
              </w:rPr>
              <w:drawing>
                <wp:inline distT="114300" distB="114300" distL="114300" distR="114300" wp14:anchorId="62EBD0F9" wp14:editId="0BBCDCB1">
                  <wp:extent cx="2525078" cy="1835691"/>
                  <wp:effectExtent l="0" t="0" r="0" b="0"/>
                  <wp:docPr id="9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4" cstate="print">
                            <a:extLst>
                              <a:ext uri="{28A0092B-C50C-407E-A947-70E740481C1C}">
                                <a14:useLocalDpi xmlns:a14="http://schemas.microsoft.com/office/drawing/2010/main"/>
                              </a:ext>
                            </a:extLst>
                          </a:blip>
                          <a:srcRect/>
                          <a:stretch>
                            <a:fillRect/>
                          </a:stretch>
                        </pic:blipFill>
                        <pic:spPr>
                          <a:xfrm>
                            <a:off x="0" y="0"/>
                            <a:ext cx="2525078" cy="1835691"/>
                          </a:xfrm>
                          <a:prstGeom prst="rect">
                            <a:avLst/>
                          </a:prstGeom>
                          <a:ln/>
                        </pic:spPr>
                      </pic:pic>
                    </a:graphicData>
                  </a:graphic>
                </wp:inline>
              </w:drawing>
            </w:r>
          </w:p>
          <w:p w14:paraId="0000019B" w14:textId="77777777" w:rsidR="00172861" w:rsidRDefault="00172861">
            <w:pPr>
              <w:widowControl w:val="0"/>
            </w:pPr>
          </w:p>
          <w:p w14:paraId="0000019C" w14:textId="77777777" w:rsidR="00172861" w:rsidRDefault="00000000">
            <w:r>
              <w:lastRenderedPageBreak/>
              <w:t xml:space="preserve">Nota. </w:t>
            </w:r>
            <w:r>
              <w:rPr>
                <w:b w:val="0"/>
              </w:rPr>
              <w:t>Elaborar imagen</w:t>
            </w:r>
            <w:r>
              <w:t xml:space="preserve"> </w:t>
            </w:r>
          </w:p>
          <w:p w14:paraId="0000019D" w14:textId="77777777" w:rsidR="00172861" w:rsidRDefault="00000000">
            <w:pPr>
              <w:widowControl w:val="0"/>
            </w:pPr>
            <w:hyperlink r:id="rId45">
              <w:r>
                <w:rPr>
                  <w:color w:val="1155CC"/>
                  <w:u w:val="single"/>
                </w:rPr>
                <w:t>228116_i8</w:t>
              </w:r>
            </w:hyperlink>
          </w:p>
        </w:tc>
      </w:tr>
      <w:tr w:rsidR="00172861" w14:paraId="625B5971" w14:textId="77777777">
        <w:trPr>
          <w:trHeight w:val="420"/>
        </w:trPr>
        <w:tc>
          <w:tcPr>
            <w:tcW w:w="8475" w:type="dxa"/>
            <w:gridSpan w:val="2"/>
            <w:shd w:val="clear" w:color="auto" w:fill="auto"/>
            <w:tcMar>
              <w:top w:w="100" w:type="dxa"/>
              <w:left w:w="100" w:type="dxa"/>
              <w:bottom w:w="100" w:type="dxa"/>
              <w:right w:w="100" w:type="dxa"/>
            </w:tcMar>
          </w:tcPr>
          <w:p w14:paraId="0000019E" w14:textId="77777777" w:rsidR="00172861" w:rsidRDefault="00000000">
            <w:pPr>
              <w:widowControl w:val="0"/>
            </w:pPr>
            <w:r>
              <w:lastRenderedPageBreak/>
              <w:t>Entorno del centro de datos.</w:t>
            </w:r>
          </w:p>
          <w:p w14:paraId="0000019F" w14:textId="77777777" w:rsidR="00172861" w:rsidRDefault="00172861">
            <w:pPr>
              <w:widowControl w:val="0"/>
            </w:pPr>
          </w:p>
          <w:p w14:paraId="000001A0" w14:textId="77777777" w:rsidR="00172861" w:rsidRDefault="00000000">
            <w:pPr>
              <w:widowControl w:val="0"/>
              <w:rPr>
                <w:b w:val="0"/>
              </w:rPr>
            </w:pPr>
            <w:r>
              <w:rPr>
                <w:b w:val="0"/>
              </w:rPr>
              <w:t>Instalaciones que se realizan directamente sobre la infraestructura del centro de datos y permiten su control y monitoreo.</w:t>
            </w:r>
          </w:p>
          <w:p w14:paraId="000001A1" w14:textId="77777777" w:rsidR="00172861" w:rsidRDefault="00172861">
            <w:pPr>
              <w:widowControl w:val="0"/>
              <w:rPr>
                <w:b w:val="0"/>
              </w:rPr>
            </w:pPr>
          </w:p>
          <w:p w14:paraId="000001A2" w14:textId="77777777" w:rsidR="00172861" w:rsidRDefault="00000000">
            <w:pPr>
              <w:widowControl w:val="0"/>
              <w:rPr>
                <w:b w:val="0"/>
              </w:rPr>
            </w:pPr>
            <w:r>
              <w:t xml:space="preserve">Ejemplo: </w:t>
            </w:r>
            <w:r>
              <w:rPr>
                <w:b w:val="0"/>
              </w:rPr>
              <w:t>sensores de movimiento, temperatura, humedad, humo. Cámaras de seguridad, UPS, control de accesos, etc.</w:t>
            </w:r>
          </w:p>
        </w:tc>
        <w:tc>
          <w:tcPr>
            <w:tcW w:w="4936" w:type="dxa"/>
            <w:shd w:val="clear" w:color="auto" w:fill="auto"/>
            <w:tcMar>
              <w:top w:w="100" w:type="dxa"/>
              <w:left w:w="100" w:type="dxa"/>
              <w:bottom w:w="100" w:type="dxa"/>
              <w:right w:w="100" w:type="dxa"/>
            </w:tcMar>
          </w:tcPr>
          <w:p w14:paraId="000001A4" w14:textId="77777777" w:rsidR="00172861" w:rsidRDefault="00000000">
            <w:pPr>
              <w:widowControl w:val="0"/>
            </w:pPr>
            <w:r>
              <w:t>Entorno del Centro de Datos</w:t>
            </w:r>
          </w:p>
          <w:p w14:paraId="000001A5" w14:textId="77777777" w:rsidR="00172861" w:rsidRDefault="00172861">
            <w:pPr>
              <w:widowControl w:val="0"/>
            </w:pPr>
          </w:p>
          <w:p w14:paraId="000001A6" w14:textId="77777777" w:rsidR="00172861" w:rsidRDefault="00000000">
            <w:pPr>
              <w:widowControl w:val="0"/>
            </w:pPr>
            <w:r>
              <w:rPr>
                <w:noProof/>
              </w:rPr>
              <w:drawing>
                <wp:inline distT="114300" distB="114300" distL="114300" distR="114300" wp14:anchorId="676B2BEB" wp14:editId="1580CA5D">
                  <wp:extent cx="2839403" cy="1329308"/>
                  <wp:effectExtent l="0" t="0" r="0" b="0"/>
                  <wp:docPr id="9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cstate="print">
                            <a:extLst>
                              <a:ext uri="{28A0092B-C50C-407E-A947-70E740481C1C}">
                                <a14:useLocalDpi xmlns:a14="http://schemas.microsoft.com/office/drawing/2010/main"/>
                              </a:ext>
                            </a:extLst>
                          </a:blip>
                          <a:srcRect/>
                          <a:stretch>
                            <a:fillRect/>
                          </a:stretch>
                        </pic:blipFill>
                        <pic:spPr>
                          <a:xfrm>
                            <a:off x="0" y="0"/>
                            <a:ext cx="2839403" cy="1329308"/>
                          </a:xfrm>
                          <a:prstGeom prst="rect">
                            <a:avLst/>
                          </a:prstGeom>
                          <a:ln/>
                        </pic:spPr>
                      </pic:pic>
                    </a:graphicData>
                  </a:graphic>
                </wp:inline>
              </w:drawing>
            </w:r>
          </w:p>
          <w:p w14:paraId="000001A7" w14:textId="77777777" w:rsidR="00172861" w:rsidRDefault="00172861">
            <w:pPr>
              <w:widowControl w:val="0"/>
            </w:pPr>
          </w:p>
          <w:p w14:paraId="000001A8" w14:textId="77777777" w:rsidR="00172861" w:rsidRDefault="00000000">
            <w:pPr>
              <w:rPr>
                <w:b w:val="0"/>
              </w:rPr>
            </w:pPr>
            <w:r>
              <w:t xml:space="preserve">Nota. </w:t>
            </w:r>
            <w:r>
              <w:rPr>
                <w:b w:val="0"/>
              </w:rPr>
              <w:t xml:space="preserve">Elaborar imagen </w:t>
            </w:r>
          </w:p>
          <w:p w14:paraId="000001A9" w14:textId="77777777" w:rsidR="00172861" w:rsidRDefault="00000000">
            <w:pPr>
              <w:widowControl w:val="0"/>
            </w:pPr>
            <w:hyperlink r:id="rId47">
              <w:r>
                <w:rPr>
                  <w:color w:val="1155CC"/>
                  <w:u w:val="single"/>
                </w:rPr>
                <w:t>228116_i9</w:t>
              </w:r>
            </w:hyperlink>
          </w:p>
        </w:tc>
      </w:tr>
    </w:tbl>
    <w:p w14:paraId="000001AA" w14:textId="77777777" w:rsidR="00172861" w:rsidRDefault="00172861">
      <w:pPr>
        <w:spacing w:line="240" w:lineRule="auto"/>
      </w:pPr>
    </w:p>
    <w:p w14:paraId="000001AB" w14:textId="77777777" w:rsidR="00172861" w:rsidRDefault="00172861">
      <w:pPr>
        <w:spacing w:line="240" w:lineRule="auto"/>
        <w:ind w:left="420"/>
        <w:jc w:val="both"/>
      </w:pPr>
    </w:p>
    <w:p w14:paraId="000001AC" w14:textId="77777777" w:rsidR="00172861" w:rsidRDefault="00172861">
      <w:pPr>
        <w:spacing w:line="240" w:lineRule="auto"/>
        <w:rPr>
          <w:b/>
        </w:rPr>
      </w:pPr>
    </w:p>
    <w:tbl>
      <w:tblPr>
        <w:tblStyle w:val="affffffffffffffffffffffffffff"/>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72861" w14:paraId="658322D5" w14:textId="77777777">
        <w:trPr>
          <w:trHeight w:val="580"/>
        </w:trPr>
        <w:tc>
          <w:tcPr>
            <w:tcW w:w="1432" w:type="dxa"/>
            <w:shd w:val="clear" w:color="auto" w:fill="C9DAF8"/>
            <w:tcMar>
              <w:top w:w="100" w:type="dxa"/>
              <w:left w:w="100" w:type="dxa"/>
              <w:bottom w:w="100" w:type="dxa"/>
              <w:right w:w="100" w:type="dxa"/>
            </w:tcMar>
          </w:tcPr>
          <w:p w14:paraId="000001AD" w14:textId="77777777" w:rsidR="00172861"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1AE" w14:textId="77777777" w:rsidR="00172861" w:rsidRDefault="00000000">
            <w:pPr>
              <w:keepNext/>
              <w:keepLines/>
              <w:spacing w:after="60"/>
              <w:jc w:val="center"/>
              <w:rPr>
                <w:sz w:val="22"/>
                <w:szCs w:val="22"/>
              </w:rPr>
            </w:pPr>
            <w:r>
              <w:rPr>
                <w:sz w:val="22"/>
                <w:szCs w:val="22"/>
              </w:rPr>
              <w:t>llamado de acción</w:t>
            </w:r>
          </w:p>
        </w:tc>
      </w:tr>
      <w:tr w:rsidR="00172861" w:rsidRPr="00022C71" w14:paraId="6DAF9E82" w14:textId="77777777">
        <w:trPr>
          <w:trHeight w:val="420"/>
        </w:trPr>
        <w:tc>
          <w:tcPr>
            <w:tcW w:w="13412" w:type="dxa"/>
            <w:gridSpan w:val="2"/>
            <w:shd w:val="clear" w:color="auto" w:fill="auto"/>
            <w:tcMar>
              <w:top w:w="100" w:type="dxa"/>
              <w:left w:w="100" w:type="dxa"/>
              <w:bottom w:w="100" w:type="dxa"/>
              <w:right w:w="100" w:type="dxa"/>
            </w:tcMar>
          </w:tcPr>
          <w:p w14:paraId="000001AF" w14:textId="77777777" w:rsidR="00172861" w:rsidRDefault="00000000">
            <w:pPr>
              <w:shd w:val="clear" w:color="auto" w:fill="FFFFFF"/>
              <w:tabs>
                <w:tab w:val="left" w:pos="14459"/>
              </w:tabs>
              <w:jc w:val="both"/>
            </w:pPr>
            <w:r>
              <w:rPr>
                <w:sz w:val="22"/>
                <w:szCs w:val="22"/>
              </w:rPr>
              <w:t xml:space="preserve"> </w:t>
            </w:r>
            <w:r>
              <w:t>Monitoreo</w:t>
            </w:r>
          </w:p>
          <w:p w14:paraId="000001B0" w14:textId="77777777" w:rsidR="00172861" w:rsidRDefault="00172861">
            <w:pPr>
              <w:shd w:val="clear" w:color="auto" w:fill="FFFFFF"/>
              <w:tabs>
                <w:tab w:val="left" w:pos="14459"/>
              </w:tabs>
              <w:jc w:val="both"/>
            </w:pPr>
          </w:p>
          <w:p w14:paraId="000001B1" w14:textId="77777777" w:rsidR="00172861" w:rsidRDefault="00000000">
            <w:pPr>
              <w:jc w:val="both"/>
              <w:rPr>
                <w:b w:val="0"/>
              </w:rPr>
            </w:pPr>
            <w:r>
              <w:rPr>
                <w:b w:val="0"/>
              </w:rPr>
              <w:t xml:space="preserve">Para conocer más sobre Monitoreo, principio básico para la disponibilidad de un centro de datos, consulte: </w:t>
            </w:r>
          </w:p>
          <w:p w14:paraId="000001B2" w14:textId="77777777" w:rsidR="00172861" w:rsidRDefault="00172861">
            <w:pPr>
              <w:ind w:left="420"/>
              <w:jc w:val="both"/>
              <w:rPr>
                <w:b w:val="0"/>
              </w:rPr>
            </w:pPr>
          </w:p>
          <w:p w14:paraId="000001B3" w14:textId="77777777" w:rsidR="00172861" w:rsidRPr="00022C71" w:rsidRDefault="00000000">
            <w:pPr>
              <w:ind w:left="1860" w:hanging="726"/>
              <w:rPr>
                <w:sz w:val="22"/>
                <w:szCs w:val="22"/>
                <w:highlight w:val="yellow"/>
                <w:lang w:val="en-US"/>
              </w:rPr>
            </w:pPr>
            <w:sdt>
              <w:sdtPr>
                <w:tag w:val="goog_rdk_17"/>
                <w:id w:val="-440988617"/>
              </w:sdtPr>
              <w:sdtContent>
                <w:r>
                  <w:rPr>
                    <w:rFonts w:ascii="Arial Unicode MS" w:eastAsia="Arial Unicode MS" w:hAnsi="Arial Unicode MS" w:cs="Arial Unicode MS"/>
                    <w:b w:val="0"/>
                  </w:rPr>
                  <w:t xml:space="preserve">✅Ago, P. (2016). Monitoreo, principio básico para la disponibilidad de un centro de datos. </w:t>
                </w:r>
                <w:r w:rsidRPr="00022C71">
                  <w:rPr>
                    <w:rFonts w:ascii="Arial Unicode MS" w:eastAsia="Arial Unicode MS" w:hAnsi="Arial Unicode MS" w:cs="Arial Unicode MS"/>
                    <w:b w:val="0"/>
                    <w:lang w:val="en-US"/>
                  </w:rPr>
                  <w:t xml:space="preserve">ComputerWeekly.es; TechTarget. </w:t>
                </w:r>
              </w:sdtContent>
            </w:sdt>
            <w:hyperlink r:id="rId48">
              <w:r w:rsidRPr="00022C71">
                <w:rPr>
                  <w:b w:val="0"/>
                  <w:color w:val="1155CC"/>
                  <w:sz w:val="22"/>
                  <w:szCs w:val="22"/>
                  <w:u w:val="single"/>
                  <w:lang w:val="en-US"/>
                </w:rPr>
                <w:t>https://www.computerweekly.com/es/opinion/Monitoreo-principio-basico-para-la-disponibilidad-de-un-centro-de-datos</w:t>
              </w:r>
            </w:hyperlink>
            <w:r w:rsidRPr="00022C71">
              <w:rPr>
                <w:b w:val="0"/>
                <w:sz w:val="22"/>
                <w:szCs w:val="22"/>
                <w:lang w:val="en-US"/>
              </w:rPr>
              <w:t xml:space="preserve"> </w:t>
            </w:r>
          </w:p>
        </w:tc>
      </w:tr>
    </w:tbl>
    <w:p w14:paraId="000001B5" w14:textId="77777777" w:rsidR="00172861" w:rsidRPr="00022C71" w:rsidRDefault="00172861">
      <w:pPr>
        <w:spacing w:line="240" w:lineRule="auto"/>
        <w:jc w:val="both"/>
        <w:rPr>
          <w:color w:val="FF0000"/>
          <w:lang w:val="en-US"/>
        </w:rPr>
      </w:pPr>
    </w:p>
    <w:bookmarkStart w:id="23" w:name="_heading=h.qd2u57q13jcm" w:colFirst="0" w:colLast="0"/>
    <w:bookmarkEnd w:id="23"/>
    <w:p w14:paraId="000001B6" w14:textId="77777777" w:rsidR="00172861" w:rsidRDefault="00000000">
      <w:pPr>
        <w:keepNext/>
        <w:keepLines/>
        <w:spacing w:before="360" w:after="120" w:line="240" w:lineRule="auto"/>
        <w:jc w:val="both"/>
        <w:rPr>
          <w:b/>
          <w:color w:val="FF0000"/>
          <w:sz w:val="24"/>
          <w:szCs w:val="24"/>
        </w:rPr>
      </w:pPr>
      <w:sdt>
        <w:sdtPr>
          <w:tag w:val="goog_rdk_19"/>
          <w:id w:val="180477594"/>
        </w:sdtPr>
        <w:sdtContent>
          <w:del w:id="24" w:author="Laura Murcia" w:date="2023-02-08T17:49:00Z">
            <w:r>
              <w:rPr>
                <w:b/>
                <w:color w:val="FF0000"/>
                <w:sz w:val="24"/>
                <w:szCs w:val="24"/>
              </w:rPr>
              <w:delText>1.2.</w:delText>
            </w:r>
          </w:del>
        </w:sdtContent>
      </w:sdt>
      <w:r>
        <w:rPr>
          <w:b/>
          <w:color w:val="FF0000"/>
          <w:sz w:val="24"/>
          <w:szCs w:val="24"/>
        </w:rPr>
        <w:t xml:space="preserve"> Técnicas y procedimientos para el monitoreo del centro de datos y gestión de información.</w:t>
      </w:r>
    </w:p>
    <w:p w14:paraId="000001B7" w14:textId="77777777" w:rsidR="00172861" w:rsidRDefault="00172861">
      <w:pPr>
        <w:spacing w:line="240" w:lineRule="auto"/>
      </w:pPr>
    </w:p>
    <w:tbl>
      <w:tblPr>
        <w:tblStyle w:val="affffffffffffffffffffffffffff0"/>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1409CDA7" w14:textId="77777777">
        <w:trPr>
          <w:trHeight w:val="444"/>
        </w:trPr>
        <w:tc>
          <w:tcPr>
            <w:tcW w:w="13422" w:type="dxa"/>
            <w:shd w:val="clear" w:color="auto" w:fill="8DB3E2"/>
          </w:tcPr>
          <w:p w14:paraId="000001B8" w14:textId="77777777" w:rsidR="00172861" w:rsidRDefault="00000000">
            <w:pPr>
              <w:keepNext/>
              <w:keepLines/>
              <w:spacing w:before="400" w:after="120"/>
              <w:jc w:val="center"/>
              <w:rPr>
                <w:color w:val="FF0000"/>
              </w:rPr>
            </w:pPr>
            <w:r>
              <w:t xml:space="preserve">Cuadro de texto </w:t>
            </w:r>
          </w:p>
        </w:tc>
      </w:tr>
      <w:tr w:rsidR="00172861" w14:paraId="57233D55" w14:textId="77777777">
        <w:tc>
          <w:tcPr>
            <w:tcW w:w="13422" w:type="dxa"/>
          </w:tcPr>
          <w:p w14:paraId="000001B9" w14:textId="77777777" w:rsidR="00172861" w:rsidRDefault="00000000">
            <w:pPr>
              <w:jc w:val="both"/>
              <w:rPr>
                <w:b w:val="0"/>
                <w:color w:val="7F7F7F"/>
              </w:rPr>
            </w:pPr>
            <w:r>
              <w:rPr>
                <w:b w:val="0"/>
              </w:rPr>
              <w:t xml:space="preserve">La infraestructura de cada edificio lo convierte en único, de la misma manera cada </w:t>
            </w:r>
            <w:r>
              <w:rPr>
                <w:b w:val="0"/>
                <w:i/>
                <w:color w:val="FF0000"/>
              </w:rPr>
              <w:t>data center</w:t>
            </w:r>
            <w:r>
              <w:rPr>
                <w:b w:val="0"/>
                <w:color w:val="FF0000"/>
              </w:rPr>
              <w:t xml:space="preserve"> </w:t>
            </w:r>
            <w:r>
              <w:rPr>
                <w:b w:val="0"/>
              </w:rPr>
              <w:t>está diseñado y ajustado a los requerimientos organizacionales con el fin de responder adecuadamente a las necesidades de sus usuarios; realizar un seguimiento a la infraestructura tecnológica a través de bitácoras manuales ralentiza los procesos y por consiguiente se convierte en una metodología tediosa, por tanto, esto impide tener datos en tiempo real del estado del centro de datos y no facilita su consulta, almacenamiento y control.</w:t>
            </w:r>
          </w:p>
        </w:tc>
      </w:tr>
    </w:tbl>
    <w:p w14:paraId="000001BA" w14:textId="77777777" w:rsidR="00172861" w:rsidRDefault="00172861">
      <w:pPr>
        <w:spacing w:line="240" w:lineRule="auto"/>
      </w:pPr>
    </w:p>
    <w:p w14:paraId="000001BB" w14:textId="77777777" w:rsidR="00172861" w:rsidRDefault="00172861">
      <w:pPr>
        <w:spacing w:line="240" w:lineRule="auto"/>
        <w:ind w:left="420"/>
        <w:jc w:val="both"/>
      </w:pPr>
    </w:p>
    <w:p w14:paraId="000001BC" w14:textId="77777777" w:rsidR="00172861" w:rsidRDefault="00172861">
      <w:pPr>
        <w:spacing w:line="240" w:lineRule="auto"/>
      </w:pPr>
    </w:p>
    <w:tbl>
      <w:tblPr>
        <w:tblStyle w:val="affffffffffffffffffffffffffff1"/>
        <w:tblW w:w="13530" w:type="dxa"/>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5085"/>
        <w:gridCol w:w="6585"/>
      </w:tblGrid>
      <w:tr w:rsidR="00172861" w14:paraId="7DF4D285" w14:textId="77777777">
        <w:trPr>
          <w:trHeight w:val="460"/>
        </w:trPr>
        <w:tc>
          <w:tcPr>
            <w:tcW w:w="1860" w:type="dxa"/>
            <w:shd w:val="clear" w:color="auto" w:fill="C9DAF8"/>
            <w:tcMar>
              <w:top w:w="100" w:type="dxa"/>
              <w:left w:w="100" w:type="dxa"/>
              <w:bottom w:w="100" w:type="dxa"/>
              <w:right w:w="100" w:type="dxa"/>
            </w:tcMar>
          </w:tcPr>
          <w:p w14:paraId="000001BD" w14:textId="77777777" w:rsidR="00172861" w:rsidRDefault="00000000">
            <w:pPr>
              <w:widowControl w:val="0"/>
              <w:jc w:val="center"/>
            </w:pPr>
            <w:r>
              <w:t>Tipo de recurso</w:t>
            </w:r>
          </w:p>
        </w:tc>
        <w:tc>
          <w:tcPr>
            <w:tcW w:w="11670" w:type="dxa"/>
            <w:gridSpan w:val="2"/>
            <w:shd w:val="clear" w:color="auto" w:fill="C9DAF8"/>
            <w:tcMar>
              <w:top w:w="100" w:type="dxa"/>
              <w:left w:w="100" w:type="dxa"/>
              <w:bottom w:w="100" w:type="dxa"/>
              <w:right w:w="100" w:type="dxa"/>
            </w:tcMar>
          </w:tcPr>
          <w:p w14:paraId="000001BE" w14:textId="77777777" w:rsidR="00172861" w:rsidRDefault="00000000">
            <w:pPr>
              <w:keepNext/>
              <w:keepLines/>
              <w:widowControl w:val="0"/>
              <w:spacing w:after="60"/>
              <w:jc w:val="center"/>
            </w:pPr>
            <w:bookmarkStart w:id="25" w:name="_heading=h.tyjcwt" w:colFirst="0" w:colLast="0"/>
            <w:bookmarkEnd w:id="25"/>
            <w:r>
              <w:t>Infografía interactiva Modal</w:t>
            </w:r>
          </w:p>
        </w:tc>
      </w:tr>
      <w:tr w:rsidR="00172861" w14:paraId="343D470E" w14:textId="77777777">
        <w:trPr>
          <w:trHeight w:val="420"/>
        </w:trPr>
        <w:tc>
          <w:tcPr>
            <w:tcW w:w="1860" w:type="dxa"/>
            <w:shd w:val="clear" w:color="auto" w:fill="auto"/>
            <w:tcMar>
              <w:top w:w="100" w:type="dxa"/>
              <w:left w:w="100" w:type="dxa"/>
              <w:bottom w:w="100" w:type="dxa"/>
              <w:right w:w="100" w:type="dxa"/>
            </w:tcMar>
          </w:tcPr>
          <w:p w14:paraId="000001C0" w14:textId="77777777" w:rsidR="00172861" w:rsidRDefault="00000000">
            <w:pPr>
              <w:widowControl w:val="0"/>
            </w:pPr>
            <w:r>
              <w:t>Texto introductorio</w:t>
            </w:r>
          </w:p>
        </w:tc>
        <w:tc>
          <w:tcPr>
            <w:tcW w:w="11670" w:type="dxa"/>
            <w:gridSpan w:val="2"/>
            <w:shd w:val="clear" w:color="auto" w:fill="auto"/>
            <w:tcMar>
              <w:top w:w="100" w:type="dxa"/>
              <w:left w:w="100" w:type="dxa"/>
              <w:bottom w:w="100" w:type="dxa"/>
              <w:right w:w="100" w:type="dxa"/>
            </w:tcMar>
          </w:tcPr>
          <w:p w14:paraId="000001C1" w14:textId="77777777" w:rsidR="00172861" w:rsidRDefault="00000000">
            <w:pPr>
              <w:jc w:val="both"/>
              <w:rPr>
                <w:b w:val="0"/>
                <w:color w:val="666666"/>
              </w:rPr>
            </w:pPr>
            <w:r>
              <w:rPr>
                <w:b w:val="0"/>
              </w:rPr>
              <w:t xml:space="preserve">Lo fundamental a la hora de implementar un </w:t>
            </w:r>
            <w:r>
              <w:rPr>
                <w:b w:val="0"/>
                <w:i/>
                <w:color w:val="FF0000"/>
              </w:rPr>
              <w:t>data center</w:t>
            </w:r>
            <w:r>
              <w:rPr>
                <w:b w:val="0"/>
                <w:color w:val="FF0000"/>
              </w:rPr>
              <w:t xml:space="preserve"> </w:t>
            </w:r>
            <w:r>
              <w:rPr>
                <w:b w:val="0"/>
              </w:rPr>
              <w:t>es pensar en cómo se puede hacer monitoreo automáticamente, algunos de los sistemas que nos permiten realizarlo son:</w:t>
            </w:r>
          </w:p>
        </w:tc>
      </w:tr>
      <w:tr w:rsidR="00172861" w14:paraId="2DDBBEFA" w14:textId="77777777">
        <w:trPr>
          <w:trHeight w:val="420"/>
        </w:trPr>
        <w:tc>
          <w:tcPr>
            <w:tcW w:w="13530" w:type="dxa"/>
            <w:gridSpan w:val="3"/>
            <w:shd w:val="clear" w:color="auto" w:fill="auto"/>
            <w:tcMar>
              <w:top w:w="100" w:type="dxa"/>
              <w:left w:w="100" w:type="dxa"/>
              <w:bottom w:w="100" w:type="dxa"/>
              <w:right w:w="100" w:type="dxa"/>
            </w:tcMar>
          </w:tcPr>
          <w:p w14:paraId="000001C3" w14:textId="77777777" w:rsidR="00172861" w:rsidRDefault="00000000">
            <w:pPr>
              <w:widowControl w:val="0"/>
              <w:rPr>
                <w:b w:val="0"/>
              </w:rPr>
            </w:pPr>
            <w:r>
              <w:t xml:space="preserve">Sistemas de monitoreo de un </w:t>
            </w:r>
            <w:r>
              <w:rPr>
                <w:i/>
              </w:rPr>
              <w:t>data center</w:t>
            </w:r>
            <w:r>
              <w:rPr>
                <w:b w:val="0"/>
                <w:i/>
              </w:rPr>
              <w:t>.</w:t>
            </w:r>
          </w:p>
          <w:p w14:paraId="000001C4" w14:textId="77777777" w:rsidR="00172861" w:rsidRDefault="00000000">
            <w:pPr>
              <w:widowControl w:val="0"/>
              <w:jc w:val="center"/>
            </w:pPr>
            <w:r>
              <w:rPr>
                <w:noProof/>
                <w:color w:val="666666"/>
              </w:rPr>
              <w:lastRenderedPageBreak/>
              <w:drawing>
                <wp:inline distT="114300" distB="114300" distL="114300" distR="114300" wp14:anchorId="08E00C28" wp14:editId="163F211E">
                  <wp:extent cx="5763578" cy="3559399"/>
                  <wp:effectExtent l="0" t="0" r="0" b="0"/>
                  <wp:docPr id="9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a:srcRect/>
                          <a:stretch>
                            <a:fillRect/>
                          </a:stretch>
                        </pic:blipFill>
                        <pic:spPr>
                          <a:xfrm>
                            <a:off x="0" y="0"/>
                            <a:ext cx="5763578" cy="3559399"/>
                          </a:xfrm>
                          <a:prstGeom prst="rect">
                            <a:avLst/>
                          </a:prstGeom>
                          <a:ln/>
                        </pic:spPr>
                      </pic:pic>
                    </a:graphicData>
                  </a:graphic>
                </wp:inline>
              </w:drawing>
            </w:r>
          </w:p>
          <w:p w14:paraId="000001C5" w14:textId="77777777" w:rsidR="00172861" w:rsidRDefault="00172861">
            <w:pPr>
              <w:widowControl w:val="0"/>
              <w:rPr>
                <w:color w:val="666666"/>
              </w:rPr>
            </w:pPr>
          </w:p>
        </w:tc>
      </w:tr>
      <w:tr w:rsidR="00172861" w14:paraId="623A3CF5" w14:textId="77777777">
        <w:trPr>
          <w:trHeight w:val="420"/>
        </w:trPr>
        <w:tc>
          <w:tcPr>
            <w:tcW w:w="1860" w:type="dxa"/>
            <w:shd w:val="clear" w:color="auto" w:fill="auto"/>
            <w:tcMar>
              <w:top w:w="100" w:type="dxa"/>
              <w:left w:w="100" w:type="dxa"/>
              <w:bottom w:w="100" w:type="dxa"/>
              <w:right w:w="100" w:type="dxa"/>
            </w:tcMar>
          </w:tcPr>
          <w:p w14:paraId="000001C8" w14:textId="77777777" w:rsidR="00172861" w:rsidRDefault="00000000">
            <w:pPr>
              <w:widowControl w:val="0"/>
            </w:pPr>
            <w:r>
              <w:lastRenderedPageBreak/>
              <w:t>Código de la imagen</w:t>
            </w:r>
          </w:p>
        </w:tc>
        <w:tc>
          <w:tcPr>
            <w:tcW w:w="11670" w:type="dxa"/>
            <w:gridSpan w:val="2"/>
            <w:shd w:val="clear" w:color="auto" w:fill="auto"/>
            <w:tcMar>
              <w:top w:w="100" w:type="dxa"/>
              <w:left w:w="100" w:type="dxa"/>
              <w:bottom w:w="100" w:type="dxa"/>
              <w:right w:w="100" w:type="dxa"/>
            </w:tcMar>
          </w:tcPr>
          <w:p w14:paraId="000001C9" w14:textId="77777777" w:rsidR="00172861" w:rsidRDefault="00000000">
            <w:pPr>
              <w:rPr>
                <w:b w:val="0"/>
              </w:rPr>
            </w:pPr>
            <w:r>
              <w:t xml:space="preserve">Nota. </w:t>
            </w:r>
            <w:r>
              <w:rPr>
                <w:b w:val="0"/>
              </w:rPr>
              <w:t xml:space="preserve">Elaborar imagen </w:t>
            </w:r>
          </w:p>
          <w:p w14:paraId="000001CA" w14:textId="77777777" w:rsidR="00172861" w:rsidRDefault="00000000">
            <w:pPr>
              <w:widowControl w:val="0"/>
            </w:pPr>
            <w:hyperlink r:id="rId50">
              <w:r>
                <w:rPr>
                  <w:color w:val="1155CC"/>
                  <w:u w:val="single"/>
                </w:rPr>
                <w:t>228116_i10</w:t>
              </w:r>
            </w:hyperlink>
          </w:p>
        </w:tc>
      </w:tr>
      <w:tr w:rsidR="00172861" w14:paraId="6F416F6C" w14:textId="77777777">
        <w:tc>
          <w:tcPr>
            <w:tcW w:w="1860" w:type="dxa"/>
            <w:shd w:val="clear" w:color="auto" w:fill="auto"/>
            <w:tcMar>
              <w:top w:w="100" w:type="dxa"/>
              <w:left w:w="100" w:type="dxa"/>
              <w:bottom w:w="100" w:type="dxa"/>
              <w:right w:w="100" w:type="dxa"/>
            </w:tcMar>
          </w:tcPr>
          <w:p w14:paraId="000001CC" w14:textId="77777777" w:rsidR="00172861" w:rsidRDefault="00000000">
            <w:pPr>
              <w:widowControl w:val="0"/>
            </w:pPr>
            <w:r>
              <w:lastRenderedPageBreak/>
              <w:t>Punto modal 1</w:t>
            </w:r>
          </w:p>
        </w:tc>
        <w:tc>
          <w:tcPr>
            <w:tcW w:w="5085" w:type="dxa"/>
            <w:shd w:val="clear" w:color="auto" w:fill="auto"/>
            <w:tcMar>
              <w:top w:w="100" w:type="dxa"/>
              <w:left w:w="100" w:type="dxa"/>
              <w:bottom w:w="100" w:type="dxa"/>
              <w:right w:w="100" w:type="dxa"/>
            </w:tcMar>
          </w:tcPr>
          <w:p w14:paraId="000001CD" w14:textId="77777777" w:rsidR="00172861" w:rsidRDefault="00000000">
            <w:pPr>
              <w:jc w:val="both"/>
              <w:rPr>
                <w:b w:val="0"/>
                <w:color w:val="666666"/>
              </w:rPr>
            </w:pPr>
            <w:r>
              <w:rPr>
                <w:b w:val="0"/>
              </w:rPr>
              <w:t>CCTV (Circuito Cerrado de Televisión).</w:t>
            </w:r>
          </w:p>
        </w:tc>
        <w:tc>
          <w:tcPr>
            <w:tcW w:w="6585" w:type="dxa"/>
            <w:shd w:val="clear" w:color="auto" w:fill="auto"/>
            <w:tcMar>
              <w:top w:w="100" w:type="dxa"/>
              <w:left w:w="100" w:type="dxa"/>
              <w:bottom w:w="100" w:type="dxa"/>
              <w:right w:w="100" w:type="dxa"/>
            </w:tcMar>
          </w:tcPr>
          <w:p w14:paraId="000001CE" w14:textId="77777777" w:rsidR="00172861" w:rsidRDefault="00000000">
            <w:pPr>
              <w:widowControl w:val="0"/>
              <w:rPr>
                <w:color w:val="666666"/>
              </w:rPr>
            </w:pPr>
            <w:r>
              <w:rPr>
                <w:noProof/>
                <w:color w:val="666666"/>
              </w:rPr>
              <w:drawing>
                <wp:inline distT="114300" distB="114300" distL="114300" distR="114300" wp14:anchorId="0EE6336C" wp14:editId="304F8091">
                  <wp:extent cx="3934778" cy="2434933"/>
                  <wp:effectExtent l="0" t="0" r="0" b="0"/>
                  <wp:docPr id="9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cstate="print">
                            <a:extLst>
                              <a:ext uri="{28A0092B-C50C-407E-A947-70E740481C1C}">
                                <a14:useLocalDpi xmlns:a14="http://schemas.microsoft.com/office/drawing/2010/main"/>
                              </a:ext>
                            </a:extLst>
                          </a:blip>
                          <a:srcRect/>
                          <a:stretch>
                            <a:fillRect/>
                          </a:stretch>
                        </pic:blipFill>
                        <pic:spPr>
                          <a:xfrm>
                            <a:off x="0" y="0"/>
                            <a:ext cx="3934778" cy="2434933"/>
                          </a:xfrm>
                          <a:prstGeom prst="rect">
                            <a:avLst/>
                          </a:prstGeom>
                          <a:ln/>
                        </pic:spPr>
                      </pic:pic>
                    </a:graphicData>
                  </a:graphic>
                </wp:inline>
              </w:drawing>
            </w:r>
          </w:p>
        </w:tc>
      </w:tr>
      <w:tr w:rsidR="00172861" w14:paraId="3C5C7C11" w14:textId="77777777">
        <w:tc>
          <w:tcPr>
            <w:tcW w:w="1860" w:type="dxa"/>
            <w:shd w:val="clear" w:color="auto" w:fill="auto"/>
            <w:tcMar>
              <w:top w:w="100" w:type="dxa"/>
              <w:left w:w="100" w:type="dxa"/>
              <w:bottom w:w="100" w:type="dxa"/>
              <w:right w:w="100" w:type="dxa"/>
            </w:tcMar>
          </w:tcPr>
          <w:p w14:paraId="000001CF" w14:textId="77777777" w:rsidR="00172861" w:rsidRDefault="00000000">
            <w:pPr>
              <w:widowControl w:val="0"/>
            </w:pPr>
            <w:r>
              <w:t>Punto modal 2</w:t>
            </w:r>
          </w:p>
        </w:tc>
        <w:tc>
          <w:tcPr>
            <w:tcW w:w="5085" w:type="dxa"/>
            <w:shd w:val="clear" w:color="auto" w:fill="auto"/>
            <w:tcMar>
              <w:top w:w="100" w:type="dxa"/>
              <w:left w:w="100" w:type="dxa"/>
              <w:bottom w:w="100" w:type="dxa"/>
              <w:right w:w="100" w:type="dxa"/>
            </w:tcMar>
          </w:tcPr>
          <w:p w14:paraId="000001D0" w14:textId="77777777" w:rsidR="00172861" w:rsidRDefault="00000000">
            <w:pPr>
              <w:jc w:val="both"/>
              <w:rPr>
                <w:b w:val="0"/>
                <w:color w:val="666666"/>
              </w:rPr>
            </w:pPr>
            <w:r>
              <w:rPr>
                <w:b w:val="0"/>
              </w:rPr>
              <w:t>Control de acceso.</w:t>
            </w:r>
          </w:p>
        </w:tc>
        <w:tc>
          <w:tcPr>
            <w:tcW w:w="6585" w:type="dxa"/>
            <w:shd w:val="clear" w:color="auto" w:fill="auto"/>
            <w:tcMar>
              <w:top w:w="100" w:type="dxa"/>
              <w:left w:w="100" w:type="dxa"/>
              <w:bottom w:w="100" w:type="dxa"/>
              <w:right w:w="100" w:type="dxa"/>
            </w:tcMar>
          </w:tcPr>
          <w:p w14:paraId="000001D1" w14:textId="77777777" w:rsidR="00172861" w:rsidRDefault="00000000">
            <w:pPr>
              <w:widowControl w:val="0"/>
              <w:rPr>
                <w:color w:val="666666"/>
              </w:rPr>
            </w:pPr>
            <w:r>
              <w:rPr>
                <w:noProof/>
                <w:color w:val="666666"/>
              </w:rPr>
              <w:drawing>
                <wp:inline distT="114300" distB="114300" distL="114300" distR="114300" wp14:anchorId="7503F557" wp14:editId="33E8136D">
                  <wp:extent cx="3772853" cy="2334730"/>
                  <wp:effectExtent l="0" t="0" r="0" b="0"/>
                  <wp:docPr id="9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2" cstate="print">
                            <a:extLst>
                              <a:ext uri="{28A0092B-C50C-407E-A947-70E740481C1C}">
                                <a14:useLocalDpi xmlns:a14="http://schemas.microsoft.com/office/drawing/2010/main"/>
                              </a:ext>
                            </a:extLst>
                          </a:blip>
                          <a:srcRect/>
                          <a:stretch>
                            <a:fillRect/>
                          </a:stretch>
                        </pic:blipFill>
                        <pic:spPr>
                          <a:xfrm>
                            <a:off x="0" y="0"/>
                            <a:ext cx="3772853" cy="2334730"/>
                          </a:xfrm>
                          <a:prstGeom prst="rect">
                            <a:avLst/>
                          </a:prstGeom>
                          <a:ln/>
                        </pic:spPr>
                      </pic:pic>
                    </a:graphicData>
                  </a:graphic>
                </wp:inline>
              </w:drawing>
            </w:r>
          </w:p>
        </w:tc>
      </w:tr>
      <w:tr w:rsidR="00172861" w14:paraId="43107F81" w14:textId="77777777">
        <w:tc>
          <w:tcPr>
            <w:tcW w:w="1860" w:type="dxa"/>
            <w:shd w:val="clear" w:color="auto" w:fill="auto"/>
            <w:tcMar>
              <w:top w:w="100" w:type="dxa"/>
              <w:left w:w="100" w:type="dxa"/>
              <w:bottom w:w="100" w:type="dxa"/>
              <w:right w:w="100" w:type="dxa"/>
            </w:tcMar>
          </w:tcPr>
          <w:p w14:paraId="000001D2" w14:textId="77777777" w:rsidR="00172861" w:rsidRDefault="00000000">
            <w:pPr>
              <w:widowControl w:val="0"/>
            </w:pPr>
            <w:r>
              <w:lastRenderedPageBreak/>
              <w:t>Punto modal 3</w:t>
            </w:r>
          </w:p>
        </w:tc>
        <w:tc>
          <w:tcPr>
            <w:tcW w:w="5085" w:type="dxa"/>
            <w:shd w:val="clear" w:color="auto" w:fill="auto"/>
            <w:tcMar>
              <w:top w:w="100" w:type="dxa"/>
              <w:left w:w="100" w:type="dxa"/>
              <w:bottom w:w="100" w:type="dxa"/>
              <w:right w:w="100" w:type="dxa"/>
            </w:tcMar>
          </w:tcPr>
          <w:p w14:paraId="000001D3" w14:textId="77777777" w:rsidR="00172861" w:rsidRDefault="00000000">
            <w:pPr>
              <w:jc w:val="both"/>
              <w:rPr>
                <w:b w:val="0"/>
                <w:color w:val="666666"/>
              </w:rPr>
            </w:pPr>
            <w:r>
              <w:rPr>
                <w:b w:val="0"/>
              </w:rPr>
              <w:t>Sistemas de intrusión.</w:t>
            </w:r>
          </w:p>
        </w:tc>
        <w:tc>
          <w:tcPr>
            <w:tcW w:w="6585" w:type="dxa"/>
            <w:shd w:val="clear" w:color="auto" w:fill="auto"/>
            <w:tcMar>
              <w:top w:w="100" w:type="dxa"/>
              <w:left w:w="100" w:type="dxa"/>
              <w:bottom w:w="100" w:type="dxa"/>
              <w:right w:w="100" w:type="dxa"/>
            </w:tcMar>
          </w:tcPr>
          <w:p w14:paraId="000001D4" w14:textId="77777777" w:rsidR="00172861" w:rsidRDefault="00000000">
            <w:pPr>
              <w:widowControl w:val="0"/>
              <w:rPr>
                <w:color w:val="666666"/>
              </w:rPr>
            </w:pPr>
            <w:r>
              <w:rPr>
                <w:noProof/>
                <w:color w:val="666666"/>
              </w:rPr>
              <w:drawing>
                <wp:inline distT="114300" distB="114300" distL="114300" distR="114300" wp14:anchorId="693E0A25" wp14:editId="0C182D93">
                  <wp:extent cx="3824939" cy="2366963"/>
                  <wp:effectExtent l="0" t="0" r="0" b="0"/>
                  <wp:docPr id="9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3" cstate="print">
                            <a:extLst>
                              <a:ext uri="{28A0092B-C50C-407E-A947-70E740481C1C}">
                                <a14:useLocalDpi xmlns:a14="http://schemas.microsoft.com/office/drawing/2010/main"/>
                              </a:ext>
                            </a:extLst>
                          </a:blip>
                          <a:srcRect/>
                          <a:stretch>
                            <a:fillRect/>
                          </a:stretch>
                        </pic:blipFill>
                        <pic:spPr>
                          <a:xfrm>
                            <a:off x="0" y="0"/>
                            <a:ext cx="3824939" cy="2366963"/>
                          </a:xfrm>
                          <a:prstGeom prst="rect">
                            <a:avLst/>
                          </a:prstGeom>
                          <a:ln/>
                        </pic:spPr>
                      </pic:pic>
                    </a:graphicData>
                  </a:graphic>
                </wp:inline>
              </w:drawing>
            </w:r>
          </w:p>
        </w:tc>
      </w:tr>
      <w:tr w:rsidR="00172861" w14:paraId="6AF83DD8" w14:textId="77777777">
        <w:tc>
          <w:tcPr>
            <w:tcW w:w="1860" w:type="dxa"/>
            <w:shd w:val="clear" w:color="auto" w:fill="auto"/>
            <w:tcMar>
              <w:top w:w="100" w:type="dxa"/>
              <w:left w:w="100" w:type="dxa"/>
              <w:bottom w:w="100" w:type="dxa"/>
              <w:right w:w="100" w:type="dxa"/>
            </w:tcMar>
          </w:tcPr>
          <w:p w14:paraId="000001D5" w14:textId="77777777" w:rsidR="00172861" w:rsidRDefault="00000000">
            <w:pPr>
              <w:widowControl w:val="0"/>
            </w:pPr>
            <w:r>
              <w:t>Punto modal 4</w:t>
            </w:r>
          </w:p>
        </w:tc>
        <w:tc>
          <w:tcPr>
            <w:tcW w:w="5085" w:type="dxa"/>
            <w:shd w:val="clear" w:color="auto" w:fill="auto"/>
            <w:tcMar>
              <w:top w:w="100" w:type="dxa"/>
              <w:left w:w="100" w:type="dxa"/>
              <w:bottom w:w="100" w:type="dxa"/>
              <w:right w:w="100" w:type="dxa"/>
            </w:tcMar>
          </w:tcPr>
          <w:p w14:paraId="000001D6" w14:textId="77777777" w:rsidR="00172861" w:rsidRDefault="00000000">
            <w:pPr>
              <w:jc w:val="both"/>
              <w:rPr>
                <w:b w:val="0"/>
                <w:color w:val="666666"/>
              </w:rPr>
            </w:pPr>
            <w:r>
              <w:rPr>
                <w:b w:val="0"/>
              </w:rPr>
              <w:t>Sistema de detección de fuego.</w:t>
            </w:r>
          </w:p>
        </w:tc>
        <w:tc>
          <w:tcPr>
            <w:tcW w:w="6585" w:type="dxa"/>
            <w:shd w:val="clear" w:color="auto" w:fill="auto"/>
            <w:tcMar>
              <w:top w:w="100" w:type="dxa"/>
              <w:left w:w="100" w:type="dxa"/>
              <w:bottom w:w="100" w:type="dxa"/>
              <w:right w:w="100" w:type="dxa"/>
            </w:tcMar>
          </w:tcPr>
          <w:p w14:paraId="000001D7" w14:textId="77777777" w:rsidR="00172861" w:rsidRDefault="00000000">
            <w:pPr>
              <w:widowControl w:val="0"/>
              <w:jc w:val="center"/>
              <w:rPr>
                <w:color w:val="666666"/>
              </w:rPr>
            </w:pPr>
            <w:r>
              <w:rPr>
                <w:noProof/>
                <w:color w:val="666666"/>
              </w:rPr>
              <w:drawing>
                <wp:inline distT="114300" distB="114300" distL="114300" distR="114300" wp14:anchorId="169904BF" wp14:editId="0757CA8A">
                  <wp:extent cx="3896678" cy="2411356"/>
                  <wp:effectExtent l="0" t="0" r="0" b="0"/>
                  <wp:docPr id="9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cstate="print">
                            <a:extLst>
                              <a:ext uri="{28A0092B-C50C-407E-A947-70E740481C1C}">
                                <a14:useLocalDpi xmlns:a14="http://schemas.microsoft.com/office/drawing/2010/main"/>
                              </a:ext>
                            </a:extLst>
                          </a:blip>
                          <a:srcRect/>
                          <a:stretch>
                            <a:fillRect/>
                          </a:stretch>
                        </pic:blipFill>
                        <pic:spPr>
                          <a:xfrm>
                            <a:off x="0" y="0"/>
                            <a:ext cx="3896678" cy="2411356"/>
                          </a:xfrm>
                          <a:prstGeom prst="rect">
                            <a:avLst/>
                          </a:prstGeom>
                          <a:ln/>
                        </pic:spPr>
                      </pic:pic>
                    </a:graphicData>
                  </a:graphic>
                </wp:inline>
              </w:drawing>
            </w:r>
          </w:p>
        </w:tc>
      </w:tr>
      <w:tr w:rsidR="00172861" w14:paraId="50697A55" w14:textId="77777777">
        <w:tc>
          <w:tcPr>
            <w:tcW w:w="1860" w:type="dxa"/>
            <w:shd w:val="clear" w:color="auto" w:fill="auto"/>
            <w:tcMar>
              <w:top w:w="100" w:type="dxa"/>
              <w:left w:w="100" w:type="dxa"/>
              <w:bottom w:w="100" w:type="dxa"/>
              <w:right w:w="100" w:type="dxa"/>
            </w:tcMar>
          </w:tcPr>
          <w:p w14:paraId="000001D8" w14:textId="77777777" w:rsidR="00172861" w:rsidRDefault="00000000">
            <w:pPr>
              <w:widowControl w:val="0"/>
            </w:pPr>
            <w:r>
              <w:lastRenderedPageBreak/>
              <w:t>Punto modal 5</w:t>
            </w:r>
          </w:p>
        </w:tc>
        <w:tc>
          <w:tcPr>
            <w:tcW w:w="5085" w:type="dxa"/>
            <w:shd w:val="clear" w:color="auto" w:fill="auto"/>
            <w:tcMar>
              <w:top w:w="100" w:type="dxa"/>
              <w:left w:w="100" w:type="dxa"/>
              <w:bottom w:w="100" w:type="dxa"/>
              <w:right w:w="100" w:type="dxa"/>
            </w:tcMar>
          </w:tcPr>
          <w:p w14:paraId="000001D9" w14:textId="77777777" w:rsidR="00172861" w:rsidRDefault="00000000">
            <w:pPr>
              <w:jc w:val="both"/>
              <w:rPr>
                <w:b w:val="0"/>
                <w:color w:val="666666"/>
              </w:rPr>
            </w:pPr>
            <w:r>
              <w:rPr>
                <w:b w:val="0"/>
              </w:rPr>
              <w:t>Control de Iluminación.</w:t>
            </w:r>
          </w:p>
        </w:tc>
        <w:tc>
          <w:tcPr>
            <w:tcW w:w="6585" w:type="dxa"/>
            <w:shd w:val="clear" w:color="auto" w:fill="auto"/>
            <w:tcMar>
              <w:top w:w="100" w:type="dxa"/>
              <w:left w:w="100" w:type="dxa"/>
              <w:bottom w:w="100" w:type="dxa"/>
              <w:right w:w="100" w:type="dxa"/>
            </w:tcMar>
          </w:tcPr>
          <w:p w14:paraId="000001DA" w14:textId="77777777" w:rsidR="00172861" w:rsidRDefault="00000000">
            <w:pPr>
              <w:widowControl w:val="0"/>
              <w:jc w:val="center"/>
              <w:rPr>
                <w:color w:val="666666"/>
              </w:rPr>
            </w:pPr>
            <w:r>
              <w:rPr>
                <w:noProof/>
                <w:color w:val="666666"/>
              </w:rPr>
              <w:drawing>
                <wp:inline distT="114300" distB="114300" distL="114300" distR="114300" wp14:anchorId="4E01B79F" wp14:editId="32EE1E09">
                  <wp:extent cx="3610928" cy="2234527"/>
                  <wp:effectExtent l="0" t="0" r="0" b="0"/>
                  <wp:docPr id="97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5" cstate="print">
                            <a:extLst>
                              <a:ext uri="{28A0092B-C50C-407E-A947-70E740481C1C}">
                                <a14:useLocalDpi xmlns:a14="http://schemas.microsoft.com/office/drawing/2010/main"/>
                              </a:ext>
                            </a:extLst>
                          </a:blip>
                          <a:srcRect/>
                          <a:stretch>
                            <a:fillRect/>
                          </a:stretch>
                        </pic:blipFill>
                        <pic:spPr>
                          <a:xfrm>
                            <a:off x="0" y="0"/>
                            <a:ext cx="3610928" cy="2234527"/>
                          </a:xfrm>
                          <a:prstGeom prst="rect">
                            <a:avLst/>
                          </a:prstGeom>
                          <a:ln/>
                        </pic:spPr>
                      </pic:pic>
                    </a:graphicData>
                  </a:graphic>
                </wp:inline>
              </w:drawing>
            </w:r>
          </w:p>
        </w:tc>
      </w:tr>
      <w:tr w:rsidR="00172861" w14:paraId="7986FA3F" w14:textId="77777777">
        <w:tc>
          <w:tcPr>
            <w:tcW w:w="1860" w:type="dxa"/>
            <w:shd w:val="clear" w:color="auto" w:fill="auto"/>
            <w:tcMar>
              <w:top w:w="100" w:type="dxa"/>
              <w:left w:w="100" w:type="dxa"/>
              <w:bottom w:w="100" w:type="dxa"/>
              <w:right w:w="100" w:type="dxa"/>
            </w:tcMar>
          </w:tcPr>
          <w:p w14:paraId="000001DB" w14:textId="77777777" w:rsidR="00172861" w:rsidRDefault="00000000">
            <w:pPr>
              <w:widowControl w:val="0"/>
            </w:pPr>
            <w:r>
              <w:t>Punto modal  6</w:t>
            </w:r>
          </w:p>
        </w:tc>
        <w:tc>
          <w:tcPr>
            <w:tcW w:w="5085" w:type="dxa"/>
            <w:shd w:val="clear" w:color="auto" w:fill="auto"/>
            <w:tcMar>
              <w:top w:w="100" w:type="dxa"/>
              <w:left w:w="100" w:type="dxa"/>
              <w:bottom w:w="100" w:type="dxa"/>
              <w:right w:w="100" w:type="dxa"/>
            </w:tcMar>
          </w:tcPr>
          <w:p w14:paraId="000001DC" w14:textId="77777777" w:rsidR="00172861" w:rsidRDefault="00000000">
            <w:pPr>
              <w:jc w:val="both"/>
              <w:rPr>
                <w:b w:val="0"/>
                <w:color w:val="666666"/>
              </w:rPr>
            </w:pPr>
            <w:r>
              <w:rPr>
                <w:b w:val="0"/>
              </w:rPr>
              <w:t>Control de temperatura.</w:t>
            </w:r>
          </w:p>
        </w:tc>
        <w:tc>
          <w:tcPr>
            <w:tcW w:w="6585" w:type="dxa"/>
            <w:shd w:val="clear" w:color="auto" w:fill="auto"/>
            <w:tcMar>
              <w:top w:w="100" w:type="dxa"/>
              <w:left w:w="100" w:type="dxa"/>
              <w:bottom w:w="100" w:type="dxa"/>
              <w:right w:w="100" w:type="dxa"/>
            </w:tcMar>
          </w:tcPr>
          <w:p w14:paraId="000001DD" w14:textId="77777777" w:rsidR="00172861" w:rsidRDefault="00000000">
            <w:pPr>
              <w:widowControl w:val="0"/>
              <w:jc w:val="center"/>
              <w:rPr>
                <w:color w:val="666666"/>
              </w:rPr>
            </w:pPr>
            <w:r>
              <w:rPr>
                <w:noProof/>
                <w:color w:val="666666"/>
              </w:rPr>
              <w:drawing>
                <wp:inline distT="114300" distB="114300" distL="114300" distR="114300" wp14:anchorId="74031FD9" wp14:editId="36E9CD35">
                  <wp:extent cx="3830003" cy="2370096"/>
                  <wp:effectExtent l="0" t="0" r="0" b="0"/>
                  <wp:docPr id="9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cstate="print">
                            <a:extLst>
                              <a:ext uri="{28A0092B-C50C-407E-A947-70E740481C1C}">
                                <a14:useLocalDpi xmlns:a14="http://schemas.microsoft.com/office/drawing/2010/main"/>
                              </a:ext>
                            </a:extLst>
                          </a:blip>
                          <a:srcRect/>
                          <a:stretch>
                            <a:fillRect/>
                          </a:stretch>
                        </pic:blipFill>
                        <pic:spPr>
                          <a:xfrm>
                            <a:off x="0" y="0"/>
                            <a:ext cx="3830003" cy="2370096"/>
                          </a:xfrm>
                          <a:prstGeom prst="rect">
                            <a:avLst/>
                          </a:prstGeom>
                          <a:ln/>
                        </pic:spPr>
                      </pic:pic>
                    </a:graphicData>
                  </a:graphic>
                </wp:inline>
              </w:drawing>
            </w:r>
          </w:p>
        </w:tc>
      </w:tr>
      <w:tr w:rsidR="00172861" w14:paraId="4A3B4E41" w14:textId="77777777">
        <w:tc>
          <w:tcPr>
            <w:tcW w:w="1860" w:type="dxa"/>
            <w:shd w:val="clear" w:color="auto" w:fill="auto"/>
            <w:tcMar>
              <w:top w:w="100" w:type="dxa"/>
              <w:left w:w="100" w:type="dxa"/>
              <w:bottom w:w="100" w:type="dxa"/>
              <w:right w:w="100" w:type="dxa"/>
            </w:tcMar>
          </w:tcPr>
          <w:p w14:paraId="000001DE" w14:textId="77777777" w:rsidR="00172861" w:rsidRDefault="00000000">
            <w:pPr>
              <w:widowControl w:val="0"/>
            </w:pPr>
            <w:r>
              <w:lastRenderedPageBreak/>
              <w:t>Punto modal  7</w:t>
            </w:r>
          </w:p>
        </w:tc>
        <w:tc>
          <w:tcPr>
            <w:tcW w:w="5085" w:type="dxa"/>
            <w:shd w:val="clear" w:color="auto" w:fill="auto"/>
            <w:tcMar>
              <w:top w:w="100" w:type="dxa"/>
              <w:left w:w="100" w:type="dxa"/>
              <w:bottom w:w="100" w:type="dxa"/>
              <w:right w:w="100" w:type="dxa"/>
            </w:tcMar>
          </w:tcPr>
          <w:p w14:paraId="000001DF" w14:textId="77777777" w:rsidR="00172861" w:rsidRDefault="00000000">
            <w:pPr>
              <w:widowControl w:val="0"/>
              <w:rPr>
                <w:b w:val="0"/>
              </w:rPr>
            </w:pPr>
            <w:r>
              <w:rPr>
                <w:b w:val="0"/>
              </w:rPr>
              <w:t>Monitoreo UPS, equipos activos.</w:t>
            </w:r>
          </w:p>
        </w:tc>
        <w:tc>
          <w:tcPr>
            <w:tcW w:w="6585" w:type="dxa"/>
            <w:shd w:val="clear" w:color="auto" w:fill="auto"/>
            <w:tcMar>
              <w:top w:w="100" w:type="dxa"/>
              <w:left w:w="100" w:type="dxa"/>
              <w:bottom w:w="100" w:type="dxa"/>
              <w:right w:w="100" w:type="dxa"/>
            </w:tcMar>
          </w:tcPr>
          <w:p w14:paraId="000001E0" w14:textId="77777777" w:rsidR="00172861" w:rsidRDefault="00000000">
            <w:pPr>
              <w:widowControl w:val="0"/>
              <w:jc w:val="center"/>
              <w:rPr>
                <w:color w:val="666666"/>
              </w:rPr>
            </w:pPr>
            <w:r>
              <w:rPr>
                <w:noProof/>
                <w:color w:val="666666"/>
              </w:rPr>
              <w:drawing>
                <wp:inline distT="114300" distB="114300" distL="114300" distR="114300" wp14:anchorId="42722A05" wp14:editId="30C2CB66">
                  <wp:extent cx="3715703" cy="2298781"/>
                  <wp:effectExtent l="0" t="0" r="0" b="0"/>
                  <wp:docPr id="9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cstate="print">
                            <a:extLst>
                              <a:ext uri="{28A0092B-C50C-407E-A947-70E740481C1C}">
                                <a14:useLocalDpi xmlns:a14="http://schemas.microsoft.com/office/drawing/2010/main"/>
                              </a:ext>
                            </a:extLst>
                          </a:blip>
                          <a:srcRect/>
                          <a:stretch>
                            <a:fillRect/>
                          </a:stretch>
                        </pic:blipFill>
                        <pic:spPr>
                          <a:xfrm>
                            <a:off x="0" y="0"/>
                            <a:ext cx="3715703" cy="2298781"/>
                          </a:xfrm>
                          <a:prstGeom prst="rect">
                            <a:avLst/>
                          </a:prstGeom>
                          <a:ln/>
                        </pic:spPr>
                      </pic:pic>
                    </a:graphicData>
                  </a:graphic>
                </wp:inline>
              </w:drawing>
            </w:r>
          </w:p>
        </w:tc>
      </w:tr>
    </w:tbl>
    <w:p w14:paraId="000001E1" w14:textId="77777777" w:rsidR="00172861" w:rsidRDefault="00172861">
      <w:pPr>
        <w:spacing w:line="240" w:lineRule="auto"/>
        <w:rPr>
          <w:color w:val="434343"/>
        </w:rPr>
      </w:pPr>
    </w:p>
    <w:p w14:paraId="000001E2" w14:textId="77777777" w:rsidR="00172861" w:rsidRDefault="00000000">
      <w:pPr>
        <w:keepNext/>
        <w:keepLines/>
        <w:spacing w:before="320" w:after="80" w:line="240" w:lineRule="auto"/>
        <w:ind w:left="720"/>
        <w:jc w:val="both"/>
        <w:rPr>
          <w:color w:val="FF0000"/>
        </w:rPr>
      </w:pPr>
      <w:r>
        <w:rPr>
          <w:b/>
          <w:color w:val="FF0000"/>
        </w:rPr>
        <w:t>Niveles de Operación de los componentes de monitoreo</w:t>
      </w:r>
    </w:p>
    <w:p w14:paraId="000001E3" w14:textId="77777777" w:rsidR="00172861" w:rsidRDefault="00172861">
      <w:pPr>
        <w:spacing w:line="240" w:lineRule="auto"/>
      </w:pPr>
      <w:bookmarkStart w:id="26" w:name="_heading=h.qjet0pxla88j" w:colFirst="0" w:colLast="0"/>
      <w:bookmarkEnd w:id="26"/>
    </w:p>
    <w:tbl>
      <w:tblPr>
        <w:tblStyle w:val="affffffffffffffffffffffffffff2"/>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6720"/>
        <w:gridCol w:w="4936"/>
      </w:tblGrid>
      <w:tr w:rsidR="00172861" w14:paraId="6035E7C2" w14:textId="77777777">
        <w:trPr>
          <w:trHeight w:val="580"/>
        </w:trPr>
        <w:tc>
          <w:tcPr>
            <w:tcW w:w="1755" w:type="dxa"/>
            <w:shd w:val="clear" w:color="auto" w:fill="C9DAF8"/>
            <w:tcMar>
              <w:top w:w="100" w:type="dxa"/>
              <w:left w:w="100" w:type="dxa"/>
              <w:bottom w:w="100" w:type="dxa"/>
              <w:right w:w="100" w:type="dxa"/>
            </w:tcMar>
          </w:tcPr>
          <w:p w14:paraId="000001E4" w14:textId="77777777" w:rsidR="00172861" w:rsidRDefault="00000000">
            <w:pPr>
              <w:widowControl w:val="0"/>
              <w:jc w:val="center"/>
            </w:pPr>
            <w:r>
              <w:t>Tipo de recurso</w:t>
            </w:r>
          </w:p>
        </w:tc>
        <w:tc>
          <w:tcPr>
            <w:tcW w:w="11656" w:type="dxa"/>
            <w:gridSpan w:val="2"/>
            <w:shd w:val="clear" w:color="auto" w:fill="C9DAF8"/>
            <w:tcMar>
              <w:top w:w="100" w:type="dxa"/>
              <w:left w:w="100" w:type="dxa"/>
              <w:bottom w:w="100" w:type="dxa"/>
              <w:right w:w="100" w:type="dxa"/>
            </w:tcMar>
          </w:tcPr>
          <w:p w14:paraId="000001E5" w14:textId="77777777" w:rsidR="00172861" w:rsidRDefault="00000000">
            <w:pPr>
              <w:keepNext/>
              <w:keepLines/>
              <w:widowControl w:val="0"/>
              <w:spacing w:after="60"/>
              <w:jc w:val="center"/>
            </w:pPr>
            <w:r>
              <w:t>Carrusel de tarjetas</w:t>
            </w:r>
          </w:p>
        </w:tc>
      </w:tr>
      <w:tr w:rsidR="00172861" w14:paraId="0F08D6A5" w14:textId="77777777">
        <w:trPr>
          <w:trHeight w:val="420"/>
        </w:trPr>
        <w:tc>
          <w:tcPr>
            <w:tcW w:w="1755" w:type="dxa"/>
            <w:shd w:val="clear" w:color="auto" w:fill="auto"/>
            <w:tcMar>
              <w:top w:w="100" w:type="dxa"/>
              <w:left w:w="100" w:type="dxa"/>
              <w:bottom w:w="100" w:type="dxa"/>
              <w:right w:w="100" w:type="dxa"/>
            </w:tcMar>
          </w:tcPr>
          <w:p w14:paraId="000001E7" w14:textId="77777777" w:rsidR="00172861" w:rsidRDefault="00000000">
            <w:pPr>
              <w:widowControl w:val="0"/>
            </w:pPr>
            <w:r>
              <w:t>Introducción</w:t>
            </w:r>
          </w:p>
        </w:tc>
        <w:tc>
          <w:tcPr>
            <w:tcW w:w="11656" w:type="dxa"/>
            <w:gridSpan w:val="2"/>
            <w:shd w:val="clear" w:color="auto" w:fill="auto"/>
            <w:tcMar>
              <w:top w:w="100" w:type="dxa"/>
              <w:left w:w="100" w:type="dxa"/>
              <w:bottom w:w="100" w:type="dxa"/>
              <w:right w:w="100" w:type="dxa"/>
            </w:tcMar>
          </w:tcPr>
          <w:p w14:paraId="000001E8" w14:textId="77777777" w:rsidR="00172861" w:rsidRDefault="00000000">
            <w:pPr>
              <w:jc w:val="both"/>
              <w:rPr>
                <w:b w:val="0"/>
              </w:rPr>
            </w:pPr>
            <w:r>
              <w:rPr>
                <w:b w:val="0"/>
              </w:rPr>
              <w:t>A continuación, se describen los niveles de operación que componen el monitoreo en el centro de datos para su correcto funcionamiento.</w:t>
            </w:r>
          </w:p>
        </w:tc>
      </w:tr>
      <w:tr w:rsidR="00172861" w14:paraId="611F3143" w14:textId="77777777">
        <w:trPr>
          <w:trHeight w:val="420"/>
        </w:trPr>
        <w:tc>
          <w:tcPr>
            <w:tcW w:w="13411" w:type="dxa"/>
            <w:gridSpan w:val="3"/>
            <w:shd w:val="clear" w:color="auto" w:fill="auto"/>
            <w:tcMar>
              <w:top w:w="100" w:type="dxa"/>
              <w:left w:w="100" w:type="dxa"/>
              <w:bottom w:w="100" w:type="dxa"/>
              <w:right w:w="100" w:type="dxa"/>
            </w:tcMar>
          </w:tcPr>
          <w:p w14:paraId="000001EA" w14:textId="77777777" w:rsidR="00172861" w:rsidRDefault="00000000">
            <w:pPr>
              <w:widowControl w:val="0"/>
              <w:rPr>
                <w:b w:val="0"/>
              </w:rPr>
            </w:pPr>
            <w:r>
              <w:t>Niveles de operación</w:t>
            </w:r>
          </w:p>
          <w:p w14:paraId="000001EB" w14:textId="77777777" w:rsidR="00172861" w:rsidRDefault="00172861">
            <w:pPr>
              <w:widowControl w:val="0"/>
              <w:rPr>
                <w:color w:val="FF0000"/>
              </w:rPr>
            </w:pPr>
          </w:p>
          <w:p w14:paraId="000001EC" w14:textId="77777777" w:rsidR="00172861" w:rsidRDefault="00000000">
            <w:pPr>
              <w:widowControl w:val="0"/>
              <w:jc w:val="center"/>
            </w:pPr>
            <w:r>
              <w:rPr>
                <w:noProof/>
              </w:rPr>
              <w:lastRenderedPageBreak/>
              <w:drawing>
                <wp:inline distT="114300" distB="114300" distL="114300" distR="114300" wp14:anchorId="3C01C9C4" wp14:editId="2BA64982">
                  <wp:extent cx="6011228" cy="2554408"/>
                  <wp:effectExtent l="0" t="0" r="0" b="0"/>
                  <wp:docPr id="9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8"/>
                          <a:srcRect/>
                          <a:stretch>
                            <a:fillRect/>
                          </a:stretch>
                        </pic:blipFill>
                        <pic:spPr>
                          <a:xfrm>
                            <a:off x="0" y="0"/>
                            <a:ext cx="6011228" cy="2554408"/>
                          </a:xfrm>
                          <a:prstGeom prst="rect">
                            <a:avLst/>
                          </a:prstGeom>
                          <a:ln/>
                        </pic:spPr>
                      </pic:pic>
                    </a:graphicData>
                  </a:graphic>
                </wp:inline>
              </w:drawing>
            </w:r>
          </w:p>
          <w:p w14:paraId="000001ED" w14:textId="77777777" w:rsidR="00172861" w:rsidRDefault="00172861">
            <w:pPr>
              <w:widowControl w:val="0"/>
              <w:jc w:val="center"/>
            </w:pPr>
          </w:p>
          <w:p w14:paraId="000001EE" w14:textId="77777777" w:rsidR="00172861" w:rsidRDefault="00000000">
            <w:pPr>
              <w:rPr>
                <w:b w:val="0"/>
              </w:rPr>
            </w:pPr>
            <w:r>
              <w:t xml:space="preserve">Nota. </w:t>
            </w:r>
            <w:r>
              <w:rPr>
                <w:b w:val="0"/>
              </w:rPr>
              <w:t xml:space="preserve">Elaborar imagen </w:t>
            </w:r>
          </w:p>
          <w:p w14:paraId="000001EF" w14:textId="77777777" w:rsidR="00172861" w:rsidRDefault="00000000">
            <w:pPr>
              <w:widowControl w:val="0"/>
            </w:pPr>
            <w:hyperlink r:id="rId59">
              <w:r>
                <w:rPr>
                  <w:color w:val="1155CC"/>
                  <w:u w:val="single"/>
                </w:rPr>
                <w:t>228116_i11</w:t>
              </w:r>
            </w:hyperlink>
          </w:p>
        </w:tc>
      </w:tr>
      <w:tr w:rsidR="00172861" w14:paraId="04B1AF76" w14:textId="77777777">
        <w:trPr>
          <w:trHeight w:val="420"/>
        </w:trPr>
        <w:tc>
          <w:tcPr>
            <w:tcW w:w="8475" w:type="dxa"/>
            <w:gridSpan w:val="2"/>
            <w:shd w:val="clear" w:color="auto" w:fill="auto"/>
            <w:tcMar>
              <w:top w:w="100" w:type="dxa"/>
              <w:left w:w="100" w:type="dxa"/>
              <w:bottom w:w="100" w:type="dxa"/>
              <w:right w:w="100" w:type="dxa"/>
            </w:tcMar>
          </w:tcPr>
          <w:p w14:paraId="000001F2" w14:textId="77777777" w:rsidR="00172861" w:rsidRDefault="00000000">
            <w:pPr>
              <w:widowControl w:val="0"/>
            </w:pPr>
            <w:r>
              <w:lastRenderedPageBreak/>
              <w:t>Elementos de campo</w:t>
            </w:r>
          </w:p>
          <w:p w14:paraId="000001F3" w14:textId="77777777" w:rsidR="00172861" w:rsidRDefault="00172861">
            <w:pPr>
              <w:widowControl w:val="0"/>
              <w:rPr>
                <w:b w:val="0"/>
                <w:color w:val="666666"/>
              </w:rPr>
            </w:pPr>
          </w:p>
          <w:p w14:paraId="000001F4" w14:textId="77777777" w:rsidR="00172861" w:rsidRDefault="00000000">
            <w:pPr>
              <w:widowControl w:val="0"/>
              <w:rPr>
                <w:b w:val="0"/>
              </w:rPr>
            </w:pPr>
            <w:r>
              <w:rPr>
                <w:b w:val="0"/>
              </w:rPr>
              <w:t xml:space="preserve">Elementos que se encuentran en contacto directo con las variables. </w:t>
            </w:r>
          </w:p>
          <w:p w14:paraId="000001F5" w14:textId="77777777" w:rsidR="00172861" w:rsidRDefault="00000000">
            <w:pPr>
              <w:widowControl w:val="0"/>
              <w:rPr>
                <w:b w:val="0"/>
                <w:color w:val="999999"/>
              </w:rPr>
            </w:pPr>
            <w:r>
              <w:rPr>
                <w:b w:val="0"/>
              </w:rPr>
              <w:t>Sensores, actuadores, variadores de velocidad, detectores de humo, lectores de tarjetas, cámaras de vídeo, etc.</w:t>
            </w:r>
          </w:p>
        </w:tc>
        <w:tc>
          <w:tcPr>
            <w:tcW w:w="4936" w:type="dxa"/>
            <w:shd w:val="clear" w:color="auto" w:fill="auto"/>
            <w:tcMar>
              <w:top w:w="100" w:type="dxa"/>
              <w:left w:w="100" w:type="dxa"/>
              <w:bottom w:w="100" w:type="dxa"/>
              <w:right w:w="100" w:type="dxa"/>
            </w:tcMar>
          </w:tcPr>
          <w:p w14:paraId="000001F7" w14:textId="77777777" w:rsidR="00172861" w:rsidRDefault="00000000">
            <w:pPr>
              <w:widowControl w:val="0"/>
            </w:pPr>
            <w:r>
              <w:t>Elementos de Campo</w:t>
            </w:r>
          </w:p>
          <w:p w14:paraId="000001F8" w14:textId="77777777" w:rsidR="00172861" w:rsidRDefault="00000000">
            <w:pPr>
              <w:widowControl w:val="0"/>
              <w:jc w:val="center"/>
            </w:pPr>
            <w:r>
              <w:t xml:space="preserve"> </w:t>
            </w:r>
            <w:r>
              <w:rPr>
                <w:noProof/>
              </w:rPr>
              <w:drawing>
                <wp:inline distT="114300" distB="114300" distL="114300" distR="114300" wp14:anchorId="255EC9E2" wp14:editId="4073ABC8">
                  <wp:extent cx="2513397" cy="1412639"/>
                  <wp:effectExtent l="0" t="0" r="0" b="0"/>
                  <wp:docPr id="9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cstate="print">
                            <a:extLst>
                              <a:ext uri="{28A0092B-C50C-407E-A947-70E740481C1C}">
                                <a14:useLocalDpi xmlns:a14="http://schemas.microsoft.com/office/drawing/2010/main"/>
                              </a:ext>
                            </a:extLst>
                          </a:blip>
                          <a:srcRect/>
                          <a:stretch>
                            <a:fillRect/>
                          </a:stretch>
                        </pic:blipFill>
                        <pic:spPr>
                          <a:xfrm>
                            <a:off x="0" y="0"/>
                            <a:ext cx="2513397" cy="1412639"/>
                          </a:xfrm>
                          <a:prstGeom prst="rect">
                            <a:avLst/>
                          </a:prstGeom>
                          <a:ln/>
                        </pic:spPr>
                      </pic:pic>
                    </a:graphicData>
                  </a:graphic>
                </wp:inline>
              </w:drawing>
            </w:r>
          </w:p>
          <w:p w14:paraId="000001F9" w14:textId="77777777" w:rsidR="00172861" w:rsidRDefault="00172861">
            <w:pPr>
              <w:widowControl w:val="0"/>
              <w:jc w:val="center"/>
            </w:pPr>
          </w:p>
          <w:p w14:paraId="000001FA" w14:textId="77777777" w:rsidR="00172861" w:rsidRDefault="00172861">
            <w:pPr>
              <w:widowControl w:val="0"/>
            </w:pPr>
          </w:p>
          <w:p w14:paraId="000001FB" w14:textId="77777777" w:rsidR="00172861" w:rsidRDefault="00172861">
            <w:pPr>
              <w:widowControl w:val="0"/>
            </w:pPr>
          </w:p>
          <w:p w14:paraId="000001FC" w14:textId="77777777" w:rsidR="00172861" w:rsidRDefault="00000000">
            <w:pPr>
              <w:rPr>
                <w:b w:val="0"/>
              </w:rPr>
            </w:pPr>
            <w:r>
              <w:t xml:space="preserve">Nota. </w:t>
            </w:r>
            <w:r>
              <w:rPr>
                <w:b w:val="0"/>
              </w:rPr>
              <w:t xml:space="preserve">Elaborar imagen </w:t>
            </w:r>
          </w:p>
          <w:p w14:paraId="000001FD" w14:textId="77777777" w:rsidR="00172861" w:rsidRDefault="00000000">
            <w:pPr>
              <w:widowControl w:val="0"/>
            </w:pPr>
            <w:hyperlink r:id="rId61">
              <w:r>
                <w:rPr>
                  <w:color w:val="1155CC"/>
                  <w:u w:val="single"/>
                </w:rPr>
                <w:t>228116_i12</w:t>
              </w:r>
            </w:hyperlink>
          </w:p>
        </w:tc>
      </w:tr>
      <w:tr w:rsidR="00172861" w14:paraId="2FA4E65C" w14:textId="77777777">
        <w:trPr>
          <w:trHeight w:val="420"/>
        </w:trPr>
        <w:tc>
          <w:tcPr>
            <w:tcW w:w="8475" w:type="dxa"/>
            <w:gridSpan w:val="2"/>
            <w:shd w:val="clear" w:color="auto" w:fill="auto"/>
            <w:tcMar>
              <w:top w:w="100" w:type="dxa"/>
              <w:left w:w="100" w:type="dxa"/>
              <w:bottom w:w="100" w:type="dxa"/>
              <w:right w:w="100" w:type="dxa"/>
            </w:tcMar>
          </w:tcPr>
          <w:p w14:paraId="000001FE" w14:textId="77777777" w:rsidR="00172861" w:rsidRDefault="00000000">
            <w:pPr>
              <w:widowControl w:val="0"/>
              <w:rPr>
                <w:b w:val="0"/>
              </w:rPr>
            </w:pPr>
            <w:r>
              <w:lastRenderedPageBreak/>
              <w:t xml:space="preserve">Controladores </w:t>
            </w:r>
            <w:r>
              <w:rPr>
                <w:b w:val="0"/>
              </w:rPr>
              <w:t>p</w:t>
            </w:r>
            <w:r>
              <w:t>rocesadores</w:t>
            </w:r>
          </w:p>
          <w:p w14:paraId="000001FF" w14:textId="77777777" w:rsidR="00172861" w:rsidRDefault="00172861">
            <w:pPr>
              <w:widowControl w:val="0"/>
              <w:rPr>
                <w:b w:val="0"/>
              </w:rPr>
            </w:pPr>
          </w:p>
          <w:p w14:paraId="00000200" w14:textId="77777777" w:rsidR="00172861" w:rsidRDefault="00000000">
            <w:pPr>
              <w:widowControl w:val="0"/>
              <w:rPr>
                <w:b w:val="0"/>
              </w:rPr>
            </w:pPr>
            <w:r>
              <w:t xml:space="preserve">Equipos que se instalan en los sitios diseñados para su alojamiento. </w:t>
            </w:r>
          </w:p>
          <w:p w14:paraId="00000201" w14:textId="77777777" w:rsidR="00172861" w:rsidRDefault="00172861">
            <w:pPr>
              <w:widowControl w:val="0"/>
              <w:rPr>
                <w:b w:val="0"/>
              </w:rPr>
            </w:pPr>
          </w:p>
          <w:p w14:paraId="00000202" w14:textId="77777777" w:rsidR="00172861" w:rsidRDefault="00000000">
            <w:pPr>
              <w:widowControl w:val="0"/>
            </w:pPr>
            <w:r>
              <w:t xml:space="preserve">Dispositivos que cuentan con memoria y capacidad de procesar datos. </w:t>
            </w:r>
          </w:p>
        </w:tc>
        <w:tc>
          <w:tcPr>
            <w:tcW w:w="4936" w:type="dxa"/>
            <w:shd w:val="clear" w:color="auto" w:fill="auto"/>
            <w:tcMar>
              <w:top w:w="100" w:type="dxa"/>
              <w:left w:w="100" w:type="dxa"/>
              <w:bottom w:w="100" w:type="dxa"/>
              <w:right w:w="100" w:type="dxa"/>
            </w:tcMar>
          </w:tcPr>
          <w:p w14:paraId="00000204" w14:textId="77777777" w:rsidR="00172861" w:rsidRDefault="00000000">
            <w:pPr>
              <w:widowControl w:val="0"/>
            </w:pPr>
            <w:r>
              <w:t>Controladores Procesadores</w:t>
            </w:r>
          </w:p>
          <w:p w14:paraId="00000205" w14:textId="77777777" w:rsidR="00172861" w:rsidRDefault="00000000">
            <w:pPr>
              <w:widowControl w:val="0"/>
              <w:jc w:val="center"/>
            </w:pPr>
            <w:r>
              <w:rPr>
                <w:noProof/>
              </w:rPr>
              <w:drawing>
                <wp:inline distT="114300" distB="114300" distL="114300" distR="114300" wp14:anchorId="3091F8D7" wp14:editId="6B041A22">
                  <wp:extent cx="2629853" cy="1744886"/>
                  <wp:effectExtent l="0" t="0" r="0" b="0"/>
                  <wp:docPr id="9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cstate="print">
                            <a:extLst>
                              <a:ext uri="{28A0092B-C50C-407E-A947-70E740481C1C}">
                                <a14:useLocalDpi xmlns:a14="http://schemas.microsoft.com/office/drawing/2010/main"/>
                              </a:ext>
                            </a:extLst>
                          </a:blip>
                          <a:srcRect/>
                          <a:stretch>
                            <a:fillRect/>
                          </a:stretch>
                        </pic:blipFill>
                        <pic:spPr>
                          <a:xfrm>
                            <a:off x="0" y="0"/>
                            <a:ext cx="2629853" cy="1744886"/>
                          </a:xfrm>
                          <a:prstGeom prst="rect">
                            <a:avLst/>
                          </a:prstGeom>
                          <a:ln/>
                        </pic:spPr>
                      </pic:pic>
                    </a:graphicData>
                  </a:graphic>
                </wp:inline>
              </w:drawing>
            </w:r>
          </w:p>
          <w:p w14:paraId="00000206" w14:textId="77777777" w:rsidR="00172861" w:rsidRDefault="00172861">
            <w:pPr>
              <w:widowControl w:val="0"/>
            </w:pPr>
          </w:p>
          <w:p w14:paraId="00000207" w14:textId="77777777" w:rsidR="00172861" w:rsidRDefault="00172861">
            <w:pPr>
              <w:widowControl w:val="0"/>
            </w:pPr>
          </w:p>
          <w:p w14:paraId="00000208" w14:textId="77777777" w:rsidR="00172861" w:rsidRDefault="00000000">
            <w:pPr>
              <w:rPr>
                <w:b w:val="0"/>
              </w:rPr>
            </w:pPr>
            <w:r>
              <w:t xml:space="preserve">Nota. </w:t>
            </w:r>
            <w:r>
              <w:rPr>
                <w:b w:val="0"/>
              </w:rPr>
              <w:t xml:space="preserve">Elaborar imagen </w:t>
            </w:r>
          </w:p>
          <w:p w14:paraId="00000209" w14:textId="77777777" w:rsidR="00172861" w:rsidRDefault="00000000">
            <w:pPr>
              <w:widowControl w:val="0"/>
            </w:pPr>
            <w:hyperlink r:id="rId63">
              <w:r>
                <w:rPr>
                  <w:color w:val="1155CC"/>
                  <w:u w:val="single"/>
                </w:rPr>
                <w:t>228116_i13</w:t>
              </w:r>
            </w:hyperlink>
          </w:p>
        </w:tc>
      </w:tr>
      <w:tr w:rsidR="00172861" w14:paraId="64261C81" w14:textId="77777777">
        <w:trPr>
          <w:trHeight w:val="420"/>
        </w:trPr>
        <w:tc>
          <w:tcPr>
            <w:tcW w:w="8475" w:type="dxa"/>
            <w:gridSpan w:val="2"/>
            <w:shd w:val="clear" w:color="auto" w:fill="auto"/>
            <w:tcMar>
              <w:top w:w="100" w:type="dxa"/>
              <w:left w:w="100" w:type="dxa"/>
              <w:bottom w:w="100" w:type="dxa"/>
              <w:right w:w="100" w:type="dxa"/>
            </w:tcMar>
          </w:tcPr>
          <w:p w14:paraId="0000020A" w14:textId="77777777" w:rsidR="00172861" w:rsidRDefault="00000000">
            <w:pPr>
              <w:widowControl w:val="0"/>
              <w:rPr>
                <w:b w:val="0"/>
                <w:i/>
              </w:rPr>
            </w:pPr>
            <w:r>
              <w:rPr>
                <w:i/>
              </w:rPr>
              <w:t>Software</w:t>
            </w:r>
          </w:p>
          <w:p w14:paraId="0000020B" w14:textId="77777777" w:rsidR="00172861" w:rsidRDefault="00172861">
            <w:pPr>
              <w:widowControl w:val="0"/>
              <w:rPr>
                <w:b w:val="0"/>
              </w:rPr>
            </w:pPr>
          </w:p>
          <w:p w14:paraId="0000020C" w14:textId="77777777" w:rsidR="00172861" w:rsidRDefault="00000000">
            <w:pPr>
              <w:widowControl w:val="0"/>
            </w:pPr>
            <w:r>
              <w:rPr>
                <w:b w:val="0"/>
              </w:rPr>
              <w:t xml:space="preserve">Los datos son recibidos directamente desde los controladores y se almacenan para permitir la creación de reportes a través del </w:t>
            </w:r>
            <w:r>
              <w:rPr>
                <w:i/>
              </w:rPr>
              <w:t>software</w:t>
            </w:r>
            <w:r>
              <w:t>.</w:t>
            </w:r>
          </w:p>
          <w:p w14:paraId="0000020D" w14:textId="77777777" w:rsidR="00172861" w:rsidRDefault="00172861">
            <w:pPr>
              <w:widowControl w:val="0"/>
              <w:rPr>
                <w:b w:val="0"/>
              </w:rPr>
            </w:pPr>
          </w:p>
          <w:p w14:paraId="0000020E" w14:textId="77777777" w:rsidR="00172861" w:rsidRDefault="00000000">
            <w:pPr>
              <w:widowControl w:val="0"/>
              <w:rPr>
                <w:b w:val="0"/>
              </w:rPr>
            </w:pPr>
            <w:r>
              <w:rPr>
                <w:b w:val="0"/>
              </w:rPr>
              <w:t xml:space="preserve">Aplicativos que permiten realizar el monitoreo en tiempo real, además almacenan la información para su posterior consulta. </w:t>
            </w:r>
          </w:p>
        </w:tc>
        <w:tc>
          <w:tcPr>
            <w:tcW w:w="4936" w:type="dxa"/>
            <w:shd w:val="clear" w:color="auto" w:fill="auto"/>
            <w:tcMar>
              <w:top w:w="100" w:type="dxa"/>
              <w:left w:w="100" w:type="dxa"/>
              <w:bottom w:w="100" w:type="dxa"/>
              <w:right w:w="100" w:type="dxa"/>
            </w:tcMar>
          </w:tcPr>
          <w:p w14:paraId="00000210" w14:textId="77777777" w:rsidR="00172861" w:rsidRDefault="00000000">
            <w:pPr>
              <w:widowControl w:val="0"/>
            </w:pPr>
            <w:r>
              <w:t>Software</w:t>
            </w:r>
          </w:p>
          <w:p w14:paraId="00000211" w14:textId="77777777" w:rsidR="00172861" w:rsidRDefault="00000000">
            <w:pPr>
              <w:widowControl w:val="0"/>
              <w:jc w:val="center"/>
            </w:pPr>
            <w:r>
              <w:rPr>
                <w:noProof/>
              </w:rPr>
              <w:lastRenderedPageBreak/>
              <w:drawing>
                <wp:inline distT="114300" distB="114300" distL="114300" distR="114300" wp14:anchorId="176B75E0" wp14:editId="1095DF08">
                  <wp:extent cx="2421289" cy="1671638"/>
                  <wp:effectExtent l="0" t="0" r="0" b="0"/>
                  <wp:docPr id="9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cstate="print">
                            <a:extLst>
                              <a:ext uri="{28A0092B-C50C-407E-A947-70E740481C1C}">
                                <a14:useLocalDpi xmlns:a14="http://schemas.microsoft.com/office/drawing/2010/main"/>
                              </a:ext>
                            </a:extLst>
                          </a:blip>
                          <a:srcRect/>
                          <a:stretch>
                            <a:fillRect/>
                          </a:stretch>
                        </pic:blipFill>
                        <pic:spPr>
                          <a:xfrm>
                            <a:off x="0" y="0"/>
                            <a:ext cx="2421289" cy="1671638"/>
                          </a:xfrm>
                          <a:prstGeom prst="rect">
                            <a:avLst/>
                          </a:prstGeom>
                          <a:ln/>
                        </pic:spPr>
                      </pic:pic>
                    </a:graphicData>
                  </a:graphic>
                </wp:inline>
              </w:drawing>
            </w:r>
          </w:p>
          <w:p w14:paraId="00000212" w14:textId="77777777" w:rsidR="00172861" w:rsidRDefault="00172861"/>
          <w:p w14:paraId="00000213" w14:textId="77777777" w:rsidR="00172861" w:rsidRDefault="00000000">
            <w:pPr>
              <w:rPr>
                <w:b w:val="0"/>
              </w:rPr>
            </w:pPr>
            <w:r>
              <w:t xml:space="preserve">Nota. </w:t>
            </w:r>
            <w:r>
              <w:rPr>
                <w:b w:val="0"/>
              </w:rPr>
              <w:t xml:space="preserve">Elaborar imagen </w:t>
            </w:r>
          </w:p>
          <w:p w14:paraId="00000214" w14:textId="77777777" w:rsidR="00172861" w:rsidRDefault="00000000">
            <w:pPr>
              <w:widowControl w:val="0"/>
            </w:pPr>
            <w:hyperlink r:id="rId65">
              <w:r>
                <w:rPr>
                  <w:color w:val="1155CC"/>
                  <w:u w:val="single"/>
                </w:rPr>
                <w:t>228116_i14</w:t>
              </w:r>
            </w:hyperlink>
          </w:p>
        </w:tc>
      </w:tr>
    </w:tbl>
    <w:p w14:paraId="00000215" w14:textId="77777777" w:rsidR="00172861" w:rsidRDefault="00172861">
      <w:pPr>
        <w:spacing w:line="240" w:lineRule="auto"/>
      </w:pPr>
    </w:p>
    <w:p w14:paraId="00000216" w14:textId="77777777" w:rsidR="00172861" w:rsidRDefault="00000000">
      <w:pPr>
        <w:keepNext/>
        <w:keepLines/>
        <w:pBdr>
          <w:top w:val="nil"/>
          <w:left w:val="nil"/>
          <w:bottom w:val="nil"/>
          <w:right w:val="nil"/>
          <w:between w:val="nil"/>
        </w:pBdr>
        <w:spacing w:before="320" w:after="80" w:line="240" w:lineRule="auto"/>
        <w:jc w:val="both"/>
        <w:rPr>
          <w:color w:val="9900FF"/>
        </w:rPr>
      </w:pPr>
      <w:r>
        <w:rPr>
          <w:b/>
          <w:color w:val="9900FF"/>
        </w:rPr>
        <w:t>Sistemas de administración del centro de datos</w:t>
      </w:r>
    </w:p>
    <w:p w14:paraId="00000217" w14:textId="77777777" w:rsidR="00172861" w:rsidRDefault="00172861">
      <w:pPr>
        <w:spacing w:line="240" w:lineRule="auto"/>
      </w:pPr>
      <w:bookmarkStart w:id="27" w:name="_heading=h.jtmk1pu9wg1l" w:colFirst="0" w:colLast="0"/>
      <w:bookmarkEnd w:id="27"/>
    </w:p>
    <w:p w14:paraId="00000218" w14:textId="77777777" w:rsidR="00172861" w:rsidRDefault="00172861">
      <w:pPr>
        <w:spacing w:line="240" w:lineRule="auto"/>
      </w:pPr>
      <w:bookmarkStart w:id="28" w:name="_heading=h.30j0zll" w:colFirst="0" w:colLast="0"/>
      <w:bookmarkEnd w:id="28"/>
    </w:p>
    <w:tbl>
      <w:tblPr>
        <w:tblStyle w:val="affffffffffffffffffffffffffff3"/>
        <w:tblW w:w="134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0"/>
        <w:gridCol w:w="9345"/>
      </w:tblGrid>
      <w:tr w:rsidR="00172861" w14:paraId="25206CD6" w14:textId="77777777">
        <w:tc>
          <w:tcPr>
            <w:tcW w:w="4110" w:type="dxa"/>
            <w:shd w:val="clear" w:color="auto" w:fill="C9DAF8"/>
            <w:tcMar>
              <w:top w:w="100" w:type="dxa"/>
              <w:left w:w="100" w:type="dxa"/>
              <w:bottom w:w="100" w:type="dxa"/>
              <w:right w:w="100" w:type="dxa"/>
            </w:tcMar>
          </w:tcPr>
          <w:p w14:paraId="00000219" w14:textId="77777777" w:rsidR="00172861" w:rsidRDefault="00000000">
            <w:pPr>
              <w:widowControl w:val="0"/>
              <w:jc w:val="center"/>
            </w:pPr>
            <w:r>
              <w:t>Tipo de recurso</w:t>
            </w:r>
          </w:p>
        </w:tc>
        <w:tc>
          <w:tcPr>
            <w:tcW w:w="9345" w:type="dxa"/>
            <w:shd w:val="clear" w:color="auto" w:fill="C9DAF8"/>
            <w:tcMar>
              <w:top w:w="100" w:type="dxa"/>
              <w:left w:w="100" w:type="dxa"/>
              <w:bottom w:w="100" w:type="dxa"/>
              <w:right w:w="100" w:type="dxa"/>
            </w:tcMar>
          </w:tcPr>
          <w:p w14:paraId="0000021A" w14:textId="77777777" w:rsidR="00172861" w:rsidRDefault="00000000">
            <w:pPr>
              <w:keepNext/>
              <w:keepLines/>
              <w:widowControl w:val="0"/>
              <w:spacing w:after="60"/>
              <w:jc w:val="center"/>
            </w:pPr>
            <w:bookmarkStart w:id="29" w:name="_heading=h.1fob9te" w:colFirst="0" w:colLast="0"/>
            <w:bookmarkEnd w:id="29"/>
            <w:r>
              <w:t>Infografía estática</w:t>
            </w:r>
          </w:p>
        </w:tc>
      </w:tr>
      <w:tr w:rsidR="00172861" w14:paraId="67FC1DC3" w14:textId="77777777">
        <w:tc>
          <w:tcPr>
            <w:tcW w:w="4110" w:type="dxa"/>
            <w:shd w:val="clear" w:color="auto" w:fill="auto"/>
            <w:tcMar>
              <w:top w:w="100" w:type="dxa"/>
              <w:left w:w="100" w:type="dxa"/>
              <w:bottom w:w="100" w:type="dxa"/>
              <w:right w:w="100" w:type="dxa"/>
            </w:tcMar>
          </w:tcPr>
          <w:p w14:paraId="0000021B" w14:textId="77777777" w:rsidR="00172861" w:rsidRDefault="00000000">
            <w:pPr>
              <w:widowControl w:val="0"/>
              <w:rPr>
                <w:highlight w:val="yellow"/>
              </w:rPr>
            </w:pPr>
            <w:r>
              <w:t>Texto introductorio</w:t>
            </w:r>
          </w:p>
        </w:tc>
        <w:tc>
          <w:tcPr>
            <w:tcW w:w="9345" w:type="dxa"/>
            <w:shd w:val="clear" w:color="auto" w:fill="auto"/>
            <w:tcMar>
              <w:top w:w="100" w:type="dxa"/>
              <w:left w:w="100" w:type="dxa"/>
              <w:bottom w:w="100" w:type="dxa"/>
              <w:right w:w="100" w:type="dxa"/>
            </w:tcMar>
          </w:tcPr>
          <w:p w14:paraId="0000021C" w14:textId="77777777" w:rsidR="00172861" w:rsidRDefault="00000000">
            <w:pPr>
              <w:widowControl w:val="0"/>
              <w:rPr>
                <w:color w:val="999999"/>
              </w:rPr>
            </w:pPr>
            <w:r>
              <w:rPr>
                <w:b w:val="0"/>
              </w:rPr>
              <w:t xml:space="preserve">En la siguiente ilustración se mencionan las características de los 3 sistemas que conforman la administración del </w:t>
            </w:r>
            <w:r>
              <w:rPr>
                <w:i/>
              </w:rPr>
              <w:t>data center</w:t>
            </w:r>
            <w:r>
              <w:t>.</w:t>
            </w:r>
          </w:p>
        </w:tc>
      </w:tr>
      <w:tr w:rsidR="00172861" w14:paraId="4E0EC1BE" w14:textId="77777777">
        <w:trPr>
          <w:trHeight w:val="420"/>
        </w:trPr>
        <w:tc>
          <w:tcPr>
            <w:tcW w:w="13455" w:type="dxa"/>
            <w:gridSpan w:val="2"/>
            <w:shd w:val="clear" w:color="auto" w:fill="auto"/>
            <w:tcMar>
              <w:top w:w="100" w:type="dxa"/>
              <w:left w:w="100" w:type="dxa"/>
              <w:bottom w:w="100" w:type="dxa"/>
              <w:right w:w="100" w:type="dxa"/>
            </w:tcMar>
          </w:tcPr>
          <w:p w14:paraId="0000021D" w14:textId="77777777" w:rsidR="00172861" w:rsidRDefault="00000000">
            <w:r>
              <w:t>Sistemas de administración del centro de datos</w:t>
            </w:r>
          </w:p>
          <w:p w14:paraId="0000021E" w14:textId="77777777" w:rsidR="00172861" w:rsidRDefault="00000000">
            <w:pPr>
              <w:ind w:left="420"/>
              <w:jc w:val="center"/>
            </w:pPr>
            <w:r>
              <w:rPr>
                <w:noProof/>
              </w:rPr>
              <w:lastRenderedPageBreak/>
              <w:drawing>
                <wp:inline distT="114300" distB="114300" distL="114300" distR="114300" wp14:anchorId="6099E269" wp14:editId="0A8FD24E">
                  <wp:extent cx="7589531" cy="3960205"/>
                  <wp:effectExtent l="0" t="0" r="0" b="0"/>
                  <wp:docPr id="9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7589531" cy="3960205"/>
                          </a:xfrm>
                          <a:prstGeom prst="rect">
                            <a:avLst/>
                          </a:prstGeom>
                          <a:ln/>
                        </pic:spPr>
                      </pic:pic>
                    </a:graphicData>
                  </a:graphic>
                </wp:inline>
              </w:drawing>
            </w:r>
          </w:p>
          <w:p w14:paraId="0000021F" w14:textId="77777777" w:rsidR="00172861" w:rsidRDefault="00000000">
            <w:pPr>
              <w:rPr>
                <w:color w:val="666666"/>
              </w:rPr>
            </w:pPr>
            <w:r>
              <w:t>Fuente SIEMENS Publireportaje, 2020.</w:t>
            </w:r>
          </w:p>
          <w:p w14:paraId="00000220" w14:textId="77777777" w:rsidR="00172861" w:rsidRDefault="00172861">
            <w:pPr>
              <w:widowControl w:val="0"/>
              <w:rPr>
                <w:color w:val="666666"/>
              </w:rPr>
            </w:pPr>
          </w:p>
        </w:tc>
      </w:tr>
      <w:tr w:rsidR="00172861" w14:paraId="272B7230" w14:textId="77777777">
        <w:tc>
          <w:tcPr>
            <w:tcW w:w="4110" w:type="dxa"/>
            <w:shd w:val="clear" w:color="auto" w:fill="auto"/>
            <w:tcMar>
              <w:top w:w="100" w:type="dxa"/>
              <w:left w:w="100" w:type="dxa"/>
              <w:bottom w:w="100" w:type="dxa"/>
              <w:right w:w="100" w:type="dxa"/>
            </w:tcMar>
          </w:tcPr>
          <w:p w14:paraId="00000222" w14:textId="77777777" w:rsidR="00172861" w:rsidRDefault="00000000">
            <w:pPr>
              <w:widowControl w:val="0"/>
            </w:pPr>
            <w:r>
              <w:lastRenderedPageBreak/>
              <w:t>Código de la imagen</w:t>
            </w:r>
          </w:p>
        </w:tc>
        <w:tc>
          <w:tcPr>
            <w:tcW w:w="9345" w:type="dxa"/>
            <w:shd w:val="clear" w:color="auto" w:fill="auto"/>
            <w:tcMar>
              <w:top w:w="100" w:type="dxa"/>
              <w:left w:w="100" w:type="dxa"/>
              <w:bottom w:w="100" w:type="dxa"/>
              <w:right w:w="100" w:type="dxa"/>
            </w:tcMar>
          </w:tcPr>
          <w:p w14:paraId="00000223" w14:textId="77777777" w:rsidR="00172861" w:rsidRDefault="00000000">
            <w:pPr>
              <w:rPr>
                <w:b w:val="0"/>
              </w:rPr>
            </w:pPr>
            <w:r>
              <w:t>Nota.</w:t>
            </w:r>
            <w:r>
              <w:rPr>
                <w:b w:val="0"/>
              </w:rPr>
              <w:t xml:space="preserve"> Elaborar imagen </w:t>
            </w:r>
          </w:p>
          <w:p w14:paraId="00000224" w14:textId="77777777" w:rsidR="00172861" w:rsidRDefault="00000000">
            <w:pPr>
              <w:widowControl w:val="0"/>
              <w:rPr>
                <w:color w:val="666666"/>
              </w:rPr>
            </w:pPr>
            <w:r>
              <w:t>228116_i15</w:t>
            </w:r>
          </w:p>
        </w:tc>
      </w:tr>
    </w:tbl>
    <w:p w14:paraId="00000225" w14:textId="77777777" w:rsidR="00172861" w:rsidRDefault="00172861">
      <w:pPr>
        <w:spacing w:line="240" w:lineRule="auto"/>
      </w:pPr>
    </w:p>
    <w:p w14:paraId="00000226" w14:textId="77777777" w:rsidR="00172861" w:rsidRDefault="00172861">
      <w:pPr>
        <w:spacing w:line="240" w:lineRule="auto"/>
        <w:jc w:val="both"/>
      </w:pPr>
    </w:p>
    <w:p w14:paraId="00000227" w14:textId="77777777" w:rsidR="00172861" w:rsidRDefault="00172861">
      <w:pPr>
        <w:spacing w:line="240" w:lineRule="auto"/>
        <w:rPr>
          <w:b/>
        </w:rPr>
      </w:pPr>
    </w:p>
    <w:tbl>
      <w:tblPr>
        <w:tblStyle w:val="affffffffffffffffffffffffffff4"/>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72861" w14:paraId="48C85EF3" w14:textId="77777777">
        <w:trPr>
          <w:trHeight w:val="580"/>
        </w:trPr>
        <w:tc>
          <w:tcPr>
            <w:tcW w:w="1432" w:type="dxa"/>
            <w:shd w:val="clear" w:color="auto" w:fill="C9DAF8"/>
            <w:tcMar>
              <w:top w:w="100" w:type="dxa"/>
              <w:left w:w="100" w:type="dxa"/>
              <w:bottom w:w="100" w:type="dxa"/>
              <w:right w:w="100" w:type="dxa"/>
            </w:tcMar>
          </w:tcPr>
          <w:p w14:paraId="00000228" w14:textId="77777777" w:rsidR="00172861"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229" w14:textId="77777777" w:rsidR="00172861" w:rsidRDefault="00000000">
            <w:pPr>
              <w:keepNext/>
              <w:keepLines/>
              <w:spacing w:after="60"/>
              <w:jc w:val="center"/>
              <w:rPr>
                <w:sz w:val="22"/>
                <w:szCs w:val="22"/>
              </w:rPr>
            </w:pPr>
            <w:r>
              <w:rPr>
                <w:sz w:val="22"/>
                <w:szCs w:val="22"/>
              </w:rPr>
              <w:t>llamado de acción</w:t>
            </w:r>
          </w:p>
        </w:tc>
      </w:tr>
      <w:tr w:rsidR="00172861" w14:paraId="7050EAD9" w14:textId="77777777">
        <w:trPr>
          <w:trHeight w:val="420"/>
        </w:trPr>
        <w:tc>
          <w:tcPr>
            <w:tcW w:w="13412" w:type="dxa"/>
            <w:gridSpan w:val="2"/>
            <w:shd w:val="clear" w:color="auto" w:fill="auto"/>
            <w:tcMar>
              <w:top w:w="100" w:type="dxa"/>
              <w:left w:w="100" w:type="dxa"/>
              <w:bottom w:w="100" w:type="dxa"/>
              <w:right w:w="100" w:type="dxa"/>
            </w:tcMar>
          </w:tcPr>
          <w:p w14:paraId="0000022A" w14:textId="77777777" w:rsidR="00172861" w:rsidRDefault="00000000">
            <w:r>
              <w:t>Simulación en el diseño</w:t>
            </w:r>
          </w:p>
          <w:p w14:paraId="0000022B" w14:textId="77777777" w:rsidR="00172861" w:rsidRDefault="00172861">
            <w:pPr>
              <w:rPr>
                <w:b w:val="0"/>
              </w:rPr>
            </w:pPr>
          </w:p>
          <w:p w14:paraId="0000022C" w14:textId="77777777" w:rsidR="00172861" w:rsidRDefault="00000000">
            <w:pPr>
              <w:rPr>
                <w:b w:val="0"/>
              </w:rPr>
            </w:pPr>
            <w:r>
              <w:rPr>
                <w:b w:val="0"/>
              </w:rPr>
              <w:t xml:space="preserve">Para ampliar información sobre cada uno de los sistemas de gestión de TI y sus características, se invita a revisar el </w:t>
            </w:r>
            <w:sdt>
              <w:sdtPr>
                <w:tag w:val="goog_rdk_20"/>
                <w:id w:val="-1814102626"/>
              </w:sdtPr>
              <w:sdtContent>
                <w:commentRangeStart w:id="30"/>
              </w:sdtContent>
            </w:sdt>
            <w:r>
              <w:t>Anexo 1. Sistemas de gestión TI</w:t>
            </w:r>
            <w:commentRangeEnd w:id="30"/>
            <w:r>
              <w:commentReference w:id="30"/>
            </w:r>
            <w:r>
              <w:rPr>
                <w:b w:val="0"/>
              </w:rPr>
              <w:t>.</w:t>
            </w:r>
          </w:p>
          <w:p w14:paraId="0000022D" w14:textId="77777777" w:rsidR="00172861" w:rsidRDefault="00172861">
            <w:pPr>
              <w:rPr>
                <w:b w:val="0"/>
              </w:rPr>
            </w:pPr>
          </w:p>
          <w:p w14:paraId="0000022E" w14:textId="77777777" w:rsidR="00172861" w:rsidRDefault="00000000">
            <w:pPr>
              <w:rPr>
                <w:b w:val="0"/>
              </w:rPr>
            </w:pPr>
            <w:r>
              <w:t xml:space="preserve">Allí se detalla la importancia y sus principales características de: </w:t>
            </w:r>
          </w:p>
          <w:p w14:paraId="0000022F" w14:textId="77777777" w:rsidR="00172861" w:rsidRDefault="00000000">
            <w:pPr>
              <w:numPr>
                <w:ilvl w:val="0"/>
                <w:numId w:val="5"/>
              </w:numPr>
              <w:rPr>
                <w:b w:val="0"/>
              </w:rPr>
            </w:pPr>
            <w:r>
              <w:t xml:space="preserve">ITSM IT </w:t>
            </w:r>
            <w:r>
              <w:rPr>
                <w:i/>
              </w:rPr>
              <w:t xml:space="preserve">Service Management </w:t>
            </w:r>
            <w:r>
              <w:rPr>
                <w:b w:val="0"/>
              </w:rPr>
              <w:t>o Administración de Servicios TI.</w:t>
            </w:r>
          </w:p>
          <w:p w14:paraId="00000230" w14:textId="77777777" w:rsidR="00172861" w:rsidRDefault="00000000">
            <w:pPr>
              <w:numPr>
                <w:ilvl w:val="0"/>
                <w:numId w:val="5"/>
              </w:numPr>
              <w:rPr>
                <w:b w:val="0"/>
                <w:color w:val="9900FF"/>
              </w:rPr>
            </w:pPr>
            <w:r>
              <w:rPr>
                <w:b w:val="0"/>
                <w:color w:val="9900FF"/>
              </w:rPr>
              <w:t xml:space="preserve">DCIM </w:t>
            </w:r>
            <w:r>
              <w:rPr>
                <w:i/>
                <w:color w:val="9900FF"/>
              </w:rPr>
              <w:t>Data Center Infrastructure Management</w:t>
            </w:r>
            <w:r>
              <w:rPr>
                <w:b w:val="0"/>
                <w:color w:val="9900FF"/>
              </w:rPr>
              <w:t xml:space="preserve"> o Gestión de la Infraestructura del Centro de Datos.</w:t>
            </w:r>
          </w:p>
          <w:p w14:paraId="00000231" w14:textId="77777777" w:rsidR="00172861" w:rsidRDefault="00000000">
            <w:pPr>
              <w:numPr>
                <w:ilvl w:val="0"/>
                <w:numId w:val="5"/>
              </w:numPr>
              <w:rPr>
                <w:b w:val="0"/>
                <w:color w:val="9900FF"/>
              </w:rPr>
            </w:pPr>
            <w:r>
              <w:rPr>
                <w:b w:val="0"/>
                <w:color w:val="9900FF"/>
              </w:rPr>
              <w:t xml:space="preserve">BMS </w:t>
            </w:r>
            <w:r>
              <w:rPr>
                <w:i/>
                <w:color w:val="9900FF"/>
              </w:rPr>
              <w:t>Building Management System</w:t>
            </w:r>
            <w:r>
              <w:rPr>
                <w:b w:val="0"/>
                <w:color w:val="9900FF"/>
              </w:rPr>
              <w:t xml:space="preserve"> o sistema de gestión de edificios.</w:t>
            </w:r>
          </w:p>
          <w:p w14:paraId="00000232" w14:textId="77777777" w:rsidR="00172861" w:rsidRDefault="00172861">
            <w:pPr>
              <w:rPr>
                <w:b w:val="0"/>
                <w:sz w:val="22"/>
                <w:szCs w:val="22"/>
              </w:rPr>
            </w:pPr>
          </w:p>
        </w:tc>
      </w:tr>
    </w:tbl>
    <w:p w14:paraId="00000234" w14:textId="77777777" w:rsidR="00172861" w:rsidRDefault="00172861">
      <w:pPr>
        <w:spacing w:line="240" w:lineRule="auto"/>
        <w:jc w:val="both"/>
      </w:pPr>
    </w:p>
    <w:p w14:paraId="00000235" w14:textId="77777777" w:rsidR="00172861" w:rsidRDefault="00172861">
      <w:pPr>
        <w:spacing w:line="240" w:lineRule="auto"/>
        <w:jc w:val="both"/>
      </w:pPr>
    </w:p>
    <w:p w14:paraId="00000236" w14:textId="77777777" w:rsidR="00172861" w:rsidRDefault="00000000">
      <w:pPr>
        <w:keepNext/>
        <w:keepLines/>
        <w:spacing w:before="400" w:after="120" w:line="240" w:lineRule="auto"/>
        <w:jc w:val="both"/>
        <w:rPr>
          <w:b/>
        </w:rPr>
      </w:pPr>
      <w:bookmarkStart w:id="31" w:name="_heading=h.1mluqgdvyxeq" w:colFirst="0" w:colLast="0"/>
      <w:bookmarkEnd w:id="31"/>
      <w:r>
        <w:rPr>
          <w:b/>
        </w:rPr>
        <w:t>2. Plan de contingencia</w:t>
      </w:r>
    </w:p>
    <w:p w14:paraId="00000237" w14:textId="77777777" w:rsidR="00172861" w:rsidRDefault="00172861">
      <w:pPr>
        <w:spacing w:line="240" w:lineRule="auto"/>
        <w:jc w:val="both"/>
        <w:rPr>
          <w:b/>
          <w:color w:val="7F7F7F"/>
        </w:rPr>
      </w:pPr>
    </w:p>
    <w:tbl>
      <w:tblPr>
        <w:tblStyle w:val="affffffffffffffffffffffffffff5"/>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6B4E895B" w14:textId="77777777">
        <w:trPr>
          <w:trHeight w:val="444"/>
        </w:trPr>
        <w:tc>
          <w:tcPr>
            <w:tcW w:w="13422" w:type="dxa"/>
            <w:shd w:val="clear" w:color="auto" w:fill="8DB3E2"/>
          </w:tcPr>
          <w:p w14:paraId="00000238" w14:textId="77777777" w:rsidR="00172861" w:rsidRDefault="00000000">
            <w:pPr>
              <w:keepNext/>
              <w:keepLines/>
              <w:spacing w:before="400" w:after="120"/>
              <w:jc w:val="center"/>
            </w:pPr>
            <w:r>
              <w:t>Cuadro de texto</w:t>
            </w:r>
          </w:p>
        </w:tc>
      </w:tr>
      <w:tr w:rsidR="00172861" w14:paraId="3EF85215" w14:textId="77777777">
        <w:tc>
          <w:tcPr>
            <w:tcW w:w="13422" w:type="dxa"/>
          </w:tcPr>
          <w:p w14:paraId="00000239" w14:textId="77777777" w:rsidR="00172861" w:rsidRDefault="00000000">
            <w:pPr>
              <w:jc w:val="both"/>
              <w:rPr>
                <w:b w:val="0"/>
                <w:i/>
              </w:rPr>
            </w:pPr>
            <w:r>
              <w:rPr>
                <w:b w:val="0"/>
              </w:rPr>
              <w:t>En el funcionamiento y operación del centro de datos se deben tener en cuenta todas las variables que pueden afectar su normal operación; para garantizar una disponibilidad del 100% en su funcionamiento se deberá contar con equipos “contingencia” o de respaldo que permitan suplir un requerimiento puntual en caso de ser necesario.</w:t>
            </w:r>
          </w:p>
        </w:tc>
      </w:tr>
    </w:tbl>
    <w:p w14:paraId="0000023A" w14:textId="77777777" w:rsidR="00172861" w:rsidRDefault="00172861">
      <w:pPr>
        <w:spacing w:line="240" w:lineRule="auto"/>
      </w:pPr>
    </w:p>
    <w:p w14:paraId="0000023B" w14:textId="77777777" w:rsidR="00172861" w:rsidRDefault="00172861">
      <w:pPr>
        <w:spacing w:line="240" w:lineRule="auto"/>
      </w:pPr>
    </w:p>
    <w:tbl>
      <w:tblPr>
        <w:tblStyle w:val="affffffffffffffffffffffffffff6"/>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6705"/>
        <w:gridCol w:w="4936"/>
      </w:tblGrid>
      <w:tr w:rsidR="00172861" w14:paraId="5771CA5E" w14:textId="77777777">
        <w:trPr>
          <w:trHeight w:val="580"/>
        </w:trPr>
        <w:tc>
          <w:tcPr>
            <w:tcW w:w="1770" w:type="dxa"/>
            <w:shd w:val="clear" w:color="auto" w:fill="C9DAF8"/>
            <w:tcMar>
              <w:top w:w="100" w:type="dxa"/>
              <w:left w:w="100" w:type="dxa"/>
              <w:bottom w:w="100" w:type="dxa"/>
              <w:right w:w="100" w:type="dxa"/>
            </w:tcMar>
          </w:tcPr>
          <w:p w14:paraId="0000023C" w14:textId="77777777" w:rsidR="00172861" w:rsidRDefault="00000000">
            <w:pPr>
              <w:widowControl w:val="0"/>
              <w:jc w:val="center"/>
            </w:pPr>
            <w:r>
              <w:lastRenderedPageBreak/>
              <w:t>Tipo de recurso</w:t>
            </w:r>
          </w:p>
        </w:tc>
        <w:tc>
          <w:tcPr>
            <w:tcW w:w="11641" w:type="dxa"/>
            <w:gridSpan w:val="2"/>
            <w:shd w:val="clear" w:color="auto" w:fill="C9DAF8"/>
            <w:tcMar>
              <w:top w:w="100" w:type="dxa"/>
              <w:left w:w="100" w:type="dxa"/>
              <w:bottom w:w="100" w:type="dxa"/>
              <w:right w:w="100" w:type="dxa"/>
            </w:tcMar>
          </w:tcPr>
          <w:p w14:paraId="0000023D" w14:textId="77777777" w:rsidR="00172861" w:rsidRDefault="00000000">
            <w:pPr>
              <w:keepNext/>
              <w:keepLines/>
              <w:widowControl w:val="0"/>
              <w:spacing w:after="60"/>
              <w:jc w:val="center"/>
            </w:pPr>
            <w:r>
              <w:t>Carrusel de tarjetas</w:t>
            </w:r>
          </w:p>
        </w:tc>
      </w:tr>
      <w:tr w:rsidR="00172861" w14:paraId="436D50B7" w14:textId="77777777">
        <w:trPr>
          <w:trHeight w:val="420"/>
        </w:trPr>
        <w:tc>
          <w:tcPr>
            <w:tcW w:w="1770" w:type="dxa"/>
            <w:shd w:val="clear" w:color="auto" w:fill="auto"/>
            <w:tcMar>
              <w:top w:w="100" w:type="dxa"/>
              <w:left w:w="100" w:type="dxa"/>
              <w:bottom w:w="100" w:type="dxa"/>
              <w:right w:w="100" w:type="dxa"/>
            </w:tcMar>
          </w:tcPr>
          <w:p w14:paraId="0000023F" w14:textId="77777777" w:rsidR="00172861" w:rsidRDefault="00000000">
            <w:pPr>
              <w:widowControl w:val="0"/>
            </w:pPr>
            <w:r>
              <w:t>Introducción</w:t>
            </w:r>
          </w:p>
        </w:tc>
        <w:tc>
          <w:tcPr>
            <w:tcW w:w="11641" w:type="dxa"/>
            <w:gridSpan w:val="2"/>
            <w:shd w:val="clear" w:color="auto" w:fill="auto"/>
            <w:tcMar>
              <w:top w:w="100" w:type="dxa"/>
              <w:left w:w="100" w:type="dxa"/>
              <w:bottom w:w="100" w:type="dxa"/>
              <w:right w:w="100" w:type="dxa"/>
            </w:tcMar>
          </w:tcPr>
          <w:p w14:paraId="00000240" w14:textId="77777777" w:rsidR="00172861" w:rsidRDefault="00000000">
            <w:pPr>
              <w:jc w:val="both"/>
              <w:rPr>
                <w:b w:val="0"/>
                <w:color w:val="999999"/>
              </w:rPr>
            </w:pPr>
            <w:r>
              <w:rPr>
                <w:b w:val="0"/>
              </w:rPr>
              <w:t>Al momento de presentarse una falla, el equipo de contingencia entra en funcionamiento y el sistema sigue operando sin novedad alguna para el usuario final.</w:t>
            </w:r>
          </w:p>
        </w:tc>
      </w:tr>
      <w:tr w:rsidR="00172861" w14:paraId="53BE4AC8" w14:textId="77777777">
        <w:trPr>
          <w:trHeight w:val="420"/>
        </w:trPr>
        <w:tc>
          <w:tcPr>
            <w:tcW w:w="13411" w:type="dxa"/>
            <w:gridSpan w:val="3"/>
            <w:shd w:val="clear" w:color="auto" w:fill="auto"/>
            <w:tcMar>
              <w:top w:w="100" w:type="dxa"/>
              <w:left w:w="100" w:type="dxa"/>
              <w:bottom w:w="100" w:type="dxa"/>
              <w:right w:w="100" w:type="dxa"/>
            </w:tcMar>
          </w:tcPr>
          <w:p w14:paraId="00000242" w14:textId="77777777" w:rsidR="00172861" w:rsidRDefault="00000000">
            <w:pPr>
              <w:widowControl w:val="0"/>
              <w:rPr>
                <w:b w:val="0"/>
              </w:rPr>
            </w:pPr>
            <w:r>
              <w:t xml:space="preserve">Sistema de contingencia en el </w:t>
            </w:r>
            <w:r>
              <w:rPr>
                <w:i/>
              </w:rPr>
              <w:t>data center</w:t>
            </w:r>
          </w:p>
          <w:p w14:paraId="00000243" w14:textId="77777777" w:rsidR="00172861" w:rsidRDefault="00172861">
            <w:pPr>
              <w:widowControl w:val="0"/>
              <w:jc w:val="center"/>
            </w:pPr>
          </w:p>
          <w:p w14:paraId="00000244" w14:textId="77777777" w:rsidR="00172861" w:rsidRDefault="00000000">
            <w:pPr>
              <w:widowControl w:val="0"/>
              <w:jc w:val="center"/>
            </w:pPr>
            <w:r>
              <w:rPr>
                <w:noProof/>
              </w:rPr>
              <w:drawing>
                <wp:inline distT="114300" distB="114300" distL="114300" distR="114300" wp14:anchorId="4A83ACFD" wp14:editId="389037A8">
                  <wp:extent cx="5720715" cy="3251019"/>
                  <wp:effectExtent l="0" t="0" r="0" b="0"/>
                  <wp:docPr id="9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20715" cy="3251019"/>
                          </a:xfrm>
                          <a:prstGeom prst="rect">
                            <a:avLst/>
                          </a:prstGeom>
                          <a:ln/>
                        </pic:spPr>
                      </pic:pic>
                    </a:graphicData>
                  </a:graphic>
                </wp:inline>
              </w:drawing>
            </w:r>
          </w:p>
          <w:p w14:paraId="00000245" w14:textId="77777777" w:rsidR="00172861" w:rsidRDefault="00172861">
            <w:pPr>
              <w:widowControl w:val="0"/>
            </w:pPr>
          </w:p>
          <w:p w14:paraId="00000246" w14:textId="77777777" w:rsidR="00172861" w:rsidRDefault="00172861">
            <w:pPr>
              <w:widowControl w:val="0"/>
              <w:jc w:val="center"/>
            </w:pPr>
          </w:p>
          <w:p w14:paraId="00000247" w14:textId="77777777" w:rsidR="00172861" w:rsidRDefault="00000000">
            <w:pPr>
              <w:rPr>
                <w:b w:val="0"/>
              </w:rPr>
            </w:pPr>
            <w:r>
              <w:lastRenderedPageBreak/>
              <w:t xml:space="preserve">Nota. </w:t>
            </w:r>
            <w:r>
              <w:rPr>
                <w:b w:val="0"/>
              </w:rPr>
              <w:t xml:space="preserve">Elaborar imagen </w:t>
            </w:r>
          </w:p>
          <w:p w14:paraId="00000248" w14:textId="77777777" w:rsidR="00172861" w:rsidRDefault="00000000">
            <w:pPr>
              <w:widowControl w:val="0"/>
              <w:rPr>
                <w:b w:val="0"/>
              </w:rPr>
            </w:pPr>
            <w:r>
              <w:rPr>
                <w:b w:val="0"/>
                <w:color w:val="1155CC"/>
                <w:u w:val="single"/>
              </w:rPr>
              <w:t>228116</w:t>
            </w:r>
            <w:hyperlink r:id="rId68">
              <w:r>
                <w:rPr>
                  <w:b w:val="0"/>
                  <w:color w:val="1155CC"/>
                  <w:u w:val="single"/>
                </w:rPr>
                <w:t>_i16</w:t>
              </w:r>
            </w:hyperlink>
          </w:p>
        </w:tc>
      </w:tr>
      <w:tr w:rsidR="00172861" w14:paraId="4647AD61" w14:textId="77777777">
        <w:trPr>
          <w:trHeight w:val="420"/>
        </w:trPr>
        <w:tc>
          <w:tcPr>
            <w:tcW w:w="8475" w:type="dxa"/>
            <w:gridSpan w:val="2"/>
            <w:shd w:val="clear" w:color="auto" w:fill="auto"/>
            <w:tcMar>
              <w:top w:w="100" w:type="dxa"/>
              <w:left w:w="100" w:type="dxa"/>
              <w:bottom w:w="100" w:type="dxa"/>
              <w:right w:w="100" w:type="dxa"/>
            </w:tcMar>
          </w:tcPr>
          <w:p w14:paraId="0000024B" w14:textId="77777777" w:rsidR="00172861" w:rsidRDefault="00000000">
            <w:pPr>
              <w:jc w:val="both"/>
              <w:rPr>
                <w:b w:val="0"/>
                <w:color w:val="666666"/>
              </w:rPr>
            </w:pPr>
            <w:r>
              <w:rPr>
                <w:b w:val="0"/>
              </w:rPr>
              <w:lastRenderedPageBreak/>
              <w:t>Las contingencias pueden ser físicas y también lógicas, se puede tener una planta eléctrica, un servidor de respaldo, un disco de respaldo, una conexión física de respaldo, una copia del sistema en la nube o un servidor virtualizado; incluso un centro de datos de respaldo que garantice la operatividad del sistema sin importar la falla que se presente.</w:t>
            </w:r>
          </w:p>
          <w:p w14:paraId="0000024C" w14:textId="77777777" w:rsidR="00172861" w:rsidRDefault="00172861">
            <w:pPr>
              <w:widowControl w:val="0"/>
              <w:rPr>
                <w:color w:val="999999"/>
              </w:rPr>
            </w:pPr>
          </w:p>
        </w:tc>
        <w:tc>
          <w:tcPr>
            <w:tcW w:w="4936" w:type="dxa"/>
            <w:shd w:val="clear" w:color="auto" w:fill="auto"/>
            <w:tcMar>
              <w:top w:w="100" w:type="dxa"/>
              <w:left w:w="100" w:type="dxa"/>
              <w:bottom w:w="100" w:type="dxa"/>
              <w:right w:w="100" w:type="dxa"/>
            </w:tcMar>
          </w:tcPr>
          <w:p w14:paraId="0000024E" w14:textId="77777777" w:rsidR="00172861" w:rsidRDefault="00000000">
            <w:pPr>
              <w:widowControl w:val="0"/>
            </w:pPr>
            <w:r>
              <w:t>Contingencias</w:t>
            </w:r>
          </w:p>
          <w:p w14:paraId="0000024F" w14:textId="77777777" w:rsidR="00172861" w:rsidRDefault="00000000">
            <w:pPr>
              <w:widowControl w:val="0"/>
              <w:jc w:val="center"/>
              <w:rPr>
                <w:color w:val="666666"/>
              </w:rPr>
            </w:pPr>
            <w:r>
              <w:rPr>
                <w:noProof/>
                <w:color w:val="666666"/>
              </w:rPr>
              <w:drawing>
                <wp:inline distT="114300" distB="114300" distL="114300" distR="114300" wp14:anchorId="0FB40864" wp14:editId="08B2AE70">
                  <wp:extent cx="2553653" cy="1556512"/>
                  <wp:effectExtent l="0" t="0" r="0" b="0"/>
                  <wp:docPr id="9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cstate="print">
                            <a:extLst>
                              <a:ext uri="{28A0092B-C50C-407E-A947-70E740481C1C}">
                                <a14:useLocalDpi xmlns:a14="http://schemas.microsoft.com/office/drawing/2010/main"/>
                              </a:ext>
                            </a:extLst>
                          </a:blip>
                          <a:srcRect/>
                          <a:stretch>
                            <a:fillRect/>
                          </a:stretch>
                        </pic:blipFill>
                        <pic:spPr>
                          <a:xfrm>
                            <a:off x="0" y="0"/>
                            <a:ext cx="2553653" cy="1556512"/>
                          </a:xfrm>
                          <a:prstGeom prst="rect">
                            <a:avLst/>
                          </a:prstGeom>
                          <a:ln/>
                        </pic:spPr>
                      </pic:pic>
                    </a:graphicData>
                  </a:graphic>
                </wp:inline>
              </w:drawing>
            </w:r>
          </w:p>
          <w:p w14:paraId="00000250" w14:textId="77777777" w:rsidR="00172861" w:rsidRDefault="00172861">
            <w:pPr>
              <w:widowControl w:val="0"/>
              <w:jc w:val="center"/>
              <w:rPr>
                <w:color w:val="666666"/>
              </w:rPr>
            </w:pPr>
          </w:p>
          <w:p w14:paraId="00000251" w14:textId="77777777" w:rsidR="00172861" w:rsidRDefault="00172861">
            <w:pPr>
              <w:widowControl w:val="0"/>
            </w:pPr>
          </w:p>
          <w:p w14:paraId="00000252" w14:textId="77777777" w:rsidR="00172861" w:rsidRDefault="00000000">
            <w:pPr>
              <w:rPr>
                <w:b w:val="0"/>
              </w:rPr>
            </w:pPr>
            <w:r>
              <w:t>Nota.</w:t>
            </w:r>
            <w:r>
              <w:rPr>
                <w:b w:val="0"/>
              </w:rPr>
              <w:t xml:space="preserve"> Elaborar imagen </w:t>
            </w:r>
          </w:p>
          <w:p w14:paraId="00000253" w14:textId="77777777" w:rsidR="00172861" w:rsidRDefault="00000000">
            <w:pPr>
              <w:widowControl w:val="0"/>
              <w:rPr>
                <w:b w:val="0"/>
              </w:rPr>
            </w:pPr>
            <w:hyperlink r:id="rId70">
              <w:r>
                <w:rPr>
                  <w:b w:val="0"/>
                  <w:color w:val="1155CC"/>
                  <w:u w:val="single"/>
                </w:rPr>
                <w:t>228116_i17</w:t>
              </w:r>
            </w:hyperlink>
          </w:p>
        </w:tc>
      </w:tr>
      <w:tr w:rsidR="00172861" w14:paraId="46D32A18" w14:textId="77777777">
        <w:trPr>
          <w:trHeight w:val="420"/>
        </w:trPr>
        <w:tc>
          <w:tcPr>
            <w:tcW w:w="8475" w:type="dxa"/>
            <w:gridSpan w:val="2"/>
            <w:shd w:val="clear" w:color="auto" w:fill="auto"/>
            <w:tcMar>
              <w:top w:w="100" w:type="dxa"/>
              <w:left w:w="100" w:type="dxa"/>
              <w:bottom w:w="100" w:type="dxa"/>
              <w:right w:w="100" w:type="dxa"/>
            </w:tcMar>
          </w:tcPr>
          <w:p w14:paraId="00000254" w14:textId="77777777" w:rsidR="00172861" w:rsidRDefault="00000000">
            <w:pPr>
              <w:jc w:val="both"/>
              <w:rPr>
                <w:b w:val="0"/>
                <w:color w:val="999999"/>
              </w:rPr>
            </w:pPr>
            <w:r>
              <w:rPr>
                <w:b w:val="0"/>
              </w:rPr>
              <w:t>Para que las contingencias sean operativas deben contar la información actualizada así que el administrador del sistema deberá realizar copias de seguridad permanentes del sistema principal y replicar la información a la contingencia.</w:t>
            </w:r>
          </w:p>
        </w:tc>
        <w:tc>
          <w:tcPr>
            <w:tcW w:w="4936" w:type="dxa"/>
            <w:shd w:val="clear" w:color="auto" w:fill="auto"/>
            <w:tcMar>
              <w:top w:w="100" w:type="dxa"/>
              <w:left w:w="100" w:type="dxa"/>
              <w:bottom w:w="100" w:type="dxa"/>
              <w:right w:w="100" w:type="dxa"/>
            </w:tcMar>
          </w:tcPr>
          <w:p w14:paraId="00000256" w14:textId="77777777" w:rsidR="00172861" w:rsidRDefault="00000000">
            <w:pPr>
              <w:widowControl w:val="0"/>
            </w:pPr>
            <w:r>
              <w:t>Copias de seguridad</w:t>
            </w:r>
          </w:p>
          <w:p w14:paraId="00000257" w14:textId="77777777" w:rsidR="00172861" w:rsidRDefault="00000000">
            <w:pPr>
              <w:widowControl w:val="0"/>
              <w:rPr>
                <w:color w:val="666666"/>
              </w:rPr>
            </w:pPr>
            <w:r>
              <w:rPr>
                <w:noProof/>
                <w:color w:val="666666"/>
              </w:rPr>
              <w:lastRenderedPageBreak/>
              <w:drawing>
                <wp:inline distT="114300" distB="114300" distL="114300" distR="114300" wp14:anchorId="49DAA473" wp14:editId="63E3BE98">
                  <wp:extent cx="2744153" cy="1872993"/>
                  <wp:effectExtent l="0" t="0" r="0" b="0"/>
                  <wp:docPr id="9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cstate="print">
                            <a:extLst>
                              <a:ext uri="{28A0092B-C50C-407E-A947-70E740481C1C}">
                                <a14:useLocalDpi xmlns:a14="http://schemas.microsoft.com/office/drawing/2010/main"/>
                              </a:ext>
                            </a:extLst>
                          </a:blip>
                          <a:srcRect/>
                          <a:stretch>
                            <a:fillRect/>
                          </a:stretch>
                        </pic:blipFill>
                        <pic:spPr>
                          <a:xfrm>
                            <a:off x="0" y="0"/>
                            <a:ext cx="2744153" cy="1872993"/>
                          </a:xfrm>
                          <a:prstGeom prst="rect">
                            <a:avLst/>
                          </a:prstGeom>
                          <a:ln/>
                        </pic:spPr>
                      </pic:pic>
                    </a:graphicData>
                  </a:graphic>
                </wp:inline>
              </w:drawing>
            </w:r>
          </w:p>
          <w:p w14:paraId="00000258" w14:textId="77777777" w:rsidR="00172861" w:rsidRDefault="00172861">
            <w:pPr>
              <w:widowControl w:val="0"/>
              <w:rPr>
                <w:color w:val="666666"/>
              </w:rPr>
            </w:pPr>
          </w:p>
          <w:p w14:paraId="00000259" w14:textId="77777777" w:rsidR="00172861" w:rsidRDefault="00172861">
            <w:pPr>
              <w:widowControl w:val="0"/>
            </w:pPr>
          </w:p>
          <w:p w14:paraId="0000025A" w14:textId="77777777" w:rsidR="00172861" w:rsidRDefault="00000000">
            <w:pPr>
              <w:rPr>
                <w:b w:val="0"/>
              </w:rPr>
            </w:pPr>
            <w:r>
              <w:t>Nota.</w:t>
            </w:r>
            <w:r>
              <w:rPr>
                <w:b w:val="0"/>
              </w:rPr>
              <w:t xml:space="preserve"> Elaborar imagen </w:t>
            </w:r>
          </w:p>
          <w:p w14:paraId="0000025B" w14:textId="77777777" w:rsidR="00172861" w:rsidRDefault="00000000">
            <w:pPr>
              <w:widowControl w:val="0"/>
              <w:rPr>
                <w:b w:val="0"/>
              </w:rPr>
            </w:pPr>
            <w:hyperlink r:id="rId72">
              <w:r>
                <w:rPr>
                  <w:b w:val="0"/>
                  <w:color w:val="1155CC"/>
                  <w:u w:val="single"/>
                </w:rPr>
                <w:t>228116_i18</w:t>
              </w:r>
            </w:hyperlink>
          </w:p>
        </w:tc>
      </w:tr>
      <w:tr w:rsidR="00172861" w14:paraId="2E02BBFA" w14:textId="77777777">
        <w:trPr>
          <w:trHeight w:val="420"/>
        </w:trPr>
        <w:tc>
          <w:tcPr>
            <w:tcW w:w="8475" w:type="dxa"/>
            <w:gridSpan w:val="2"/>
            <w:shd w:val="clear" w:color="auto" w:fill="auto"/>
            <w:tcMar>
              <w:top w:w="100" w:type="dxa"/>
              <w:left w:w="100" w:type="dxa"/>
              <w:bottom w:w="100" w:type="dxa"/>
              <w:right w:w="100" w:type="dxa"/>
            </w:tcMar>
          </w:tcPr>
          <w:p w14:paraId="0000025C" w14:textId="77777777" w:rsidR="00172861" w:rsidRDefault="00000000">
            <w:pPr>
              <w:jc w:val="both"/>
              <w:rPr>
                <w:b w:val="0"/>
                <w:color w:val="999999"/>
              </w:rPr>
            </w:pPr>
            <w:r>
              <w:rPr>
                <w:b w:val="0"/>
              </w:rPr>
              <w:lastRenderedPageBreak/>
              <w:t xml:space="preserve">Así al momento de fallar el sistema se pueda utilizar la copia de respaldo y no se vea afectada la integralidad de la información y la prestación del servicio. </w:t>
            </w:r>
          </w:p>
        </w:tc>
        <w:tc>
          <w:tcPr>
            <w:tcW w:w="4936" w:type="dxa"/>
            <w:shd w:val="clear" w:color="auto" w:fill="auto"/>
            <w:tcMar>
              <w:top w:w="100" w:type="dxa"/>
              <w:left w:w="100" w:type="dxa"/>
              <w:bottom w:w="100" w:type="dxa"/>
              <w:right w:w="100" w:type="dxa"/>
            </w:tcMar>
          </w:tcPr>
          <w:p w14:paraId="0000025E" w14:textId="77777777" w:rsidR="00172861" w:rsidRDefault="00000000">
            <w:pPr>
              <w:widowControl w:val="0"/>
            </w:pPr>
            <w:r>
              <w:t>Copia de seguridad</w:t>
            </w:r>
          </w:p>
          <w:p w14:paraId="0000025F" w14:textId="77777777" w:rsidR="00172861" w:rsidRDefault="00000000">
            <w:pPr>
              <w:widowControl w:val="0"/>
              <w:rPr>
                <w:color w:val="666666"/>
              </w:rPr>
            </w:pPr>
            <w:r>
              <w:rPr>
                <w:noProof/>
                <w:color w:val="666666"/>
              </w:rPr>
              <w:drawing>
                <wp:inline distT="114300" distB="114300" distL="114300" distR="114300" wp14:anchorId="3313BFDC" wp14:editId="17B43151">
                  <wp:extent cx="2515553" cy="2084315"/>
                  <wp:effectExtent l="0" t="0" r="0" b="0"/>
                  <wp:docPr id="9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cstate="print">
                            <a:extLst>
                              <a:ext uri="{28A0092B-C50C-407E-A947-70E740481C1C}">
                                <a14:useLocalDpi xmlns:a14="http://schemas.microsoft.com/office/drawing/2010/main"/>
                              </a:ext>
                            </a:extLst>
                          </a:blip>
                          <a:srcRect/>
                          <a:stretch>
                            <a:fillRect/>
                          </a:stretch>
                        </pic:blipFill>
                        <pic:spPr>
                          <a:xfrm>
                            <a:off x="0" y="0"/>
                            <a:ext cx="2515553" cy="2084315"/>
                          </a:xfrm>
                          <a:prstGeom prst="rect">
                            <a:avLst/>
                          </a:prstGeom>
                          <a:ln/>
                        </pic:spPr>
                      </pic:pic>
                    </a:graphicData>
                  </a:graphic>
                </wp:inline>
              </w:drawing>
            </w:r>
          </w:p>
          <w:p w14:paraId="00000260" w14:textId="77777777" w:rsidR="00172861" w:rsidRDefault="00172861">
            <w:pPr>
              <w:widowControl w:val="0"/>
              <w:rPr>
                <w:color w:val="666666"/>
              </w:rPr>
            </w:pPr>
          </w:p>
          <w:p w14:paraId="00000261" w14:textId="77777777" w:rsidR="00172861" w:rsidRDefault="00000000">
            <w:pPr>
              <w:rPr>
                <w:b w:val="0"/>
              </w:rPr>
            </w:pPr>
            <w:r>
              <w:t xml:space="preserve">Nota. </w:t>
            </w:r>
            <w:r>
              <w:rPr>
                <w:b w:val="0"/>
              </w:rPr>
              <w:t xml:space="preserve">Elaborar imagen </w:t>
            </w:r>
          </w:p>
          <w:p w14:paraId="00000262" w14:textId="77777777" w:rsidR="00172861" w:rsidRDefault="00000000">
            <w:pPr>
              <w:widowControl w:val="0"/>
              <w:rPr>
                <w:b w:val="0"/>
              </w:rPr>
            </w:pPr>
            <w:hyperlink r:id="rId74">
              <w:r>
                <w:rPr>
                  <w:b w:val="0"/>
                  <w:color w:val="1155CC"/>
                  <w:u w:val="single"/>
                </w:rPr>
                <w:t>228116_i19</w:t>
              </w:r>
            </w:hyperlink>
          </w:p>
        </w:tc>
      </w:tr>
      <w:tr w:rsidR="00172861" w14:paraId="39F236D2" w14:textId="77777777">
        <w:trPr>
          <w:trHeight w:val="420"/>
        </w:trPr>
        <w:tc>
          <w:tcPr>
            <w:tcW w:w="8475" w:type="dxa"/>
            <w:gridSpan w:val="2"/>
            <w:shd w:val="clear" w:color="auto" w:fill="auto"/>
            <w:tcMar>
              <w:top w:w="100" w:type="dxa"/>
              <w:left w:w="100" w:type="dxa"/>
              <w:bottom w:w="100" w:type="dxa"/>
              <w:right w:w="100" w:type="dxa"/>
            </w:tcMar>
          </w:tcPr>
          <w:p w14:paraId="00000263" w14:textId="77777777" w:rsidR="00172861" w:rsidRDefault="00000000">
            <w:pPr>
              <w:jc w:val="both"/>
              <w:rPr>
                <w:b w:val="0"/>
              </w:rPr>
            </w:pPr>
            <w:r>
              <w:rPr>
                <w:b w:val="0"/>
              </w:rPr>
              <w:lastRenderedPageBreak/>
              <w:t>Como se puede observar, las contingencias deberán estar pensadas de acuerdo a la infraestructura TI y como tal deberán suplir el sistema principal en caso de presentarse cualquier novedad.</w:t>
            </w:r>
          </w:p>
          <w:p w14:paraId="00000264" w14:textId="77777777" w:rsidR="00172861" w:rsidRDefault="00172861">
            <w:pPr>
              <w:widowControl w:val="0"/>
              <w:rPr>
                <w:b w:val="0"/>
                <w:color w:val="999999"/>
              </w:rPr>
            </w:pPr>
          </w:p>
        </w:tc>
        <w:tc>
          <w:tcPr>
            <w:tcW w:w="4936" w:type="dxa"/>
            <w:shd w:val="clear" w:color="auto" w:fill="auto"/>
            <w:tcMar>
              <w:top w:w="100" w:type="dxa"/>
              <w:left w:w="100" w:type="dxa"/>
              <w:bottom w:w="100" w:type="dxa"/>
              <w:right w:w="100" w:type="dxa"/>
            </w:tcMar>
          </w:tcPr>
          <w:p w14:paraId="00000266" w14:textId="77777777" w:rsidR="00172861" w:rsidRDefault="00000000">
            <w:pPr>
              <w:widowControl w:val="0"/>
            </w:pPr>
            <w:r>
              <w:t>Contingencias</w:t>
            </w:r>
          </w:p>
          <w:p w14:paraId="00000267" w14:textId="77777777" w:rsidR="00172861" w:rsidRDefault="00000000">
            <w:pPr>
              <w:widowControl w:val="0"/>
              <w:rPr>
                <w:color w:val="666666"/>
              </w:rPr>
            </w:pPr>
            <w:r>
              <w:rPr>
                <w:noProof/>
                <w:color w:val="666666"/>
              </w:rPr>
              <w:drawing>
                <wp:inline distT="114300" distB="114300" distL="114300" distR="114300" wp14:anchorId="76D4B475" wp14:editId="591BEA02">
                  <wp:extent cx="2801303" cy="1858642"/>
                  <wp:effectExtent l="0" t="0" r="0" b="0"/>
                  <wp:docPr id="9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cstate="print">
                            <a:extLst>
                              <a:ext uri="{28A0092B-C50C-407E-A947-70E740481C1C}">
                                <a14:useLocalDpi xmlns:a14="http://schemas.microsoft.com/office/drawing/2010/main"/>
                              </a:ext>
                            </a:extLst>
                          </a:blip>
                          <a:srcRect/>
                          <a:stretch>
                            <a:fillRect/>
                          </a:stretch>
                        </pic:blipFill>
                        <pic:spPr>
                          <a:xfrm>
                            <a:off x="0" y="0"/>
                            <a:ext cx="2801303" cy="1858642"/>
                          </a:xfrm>
                          <a:prstGeom prst="rect">
                            <a:avLst/>
                          </a:prstGeom>
                          <a:ln/>
                        </pic:spPr>
                      </pic:pic>
                    </a:graphicData>
                  </a:graphic>
                </wp:inline>
              </w:drawing>
            </w:r>
          </w:p>
          <w:p w14:paraId="00000268" w14:textId="77777777" w:rsidR="00172861" w:rsidRDefault="00172861">
            <w:pPr>
              <w:widowControl w:val="0"/>
              <w:rPr>
                <w:color w:val="666666"/>
              </w:rPr>
            </w:pPr>
          </w:p>
          <w:p w14:paraId="00000269" w14:textId="77777777" w:rsidR="00172861" w:rsidRDefault="00172861">
            <w:pPr>
              <w:widowControl w:val="0"/>
            </w:pPr>
          </w:p>
          <w:p w14:paraId="0000026A" w14:textId="77777777" w:rsidR="00172861" w:rsidRDefault="00000000">
            <w:pPr>
              <w:rPr>
                <w:b w:val="0"/>
              </w:rPr>
            </w:pPr>
            <w:r>
              <w:t xml:space="preserve">Nota. </w:t>
            </w:r>
            <w:r>
              <w:rPr>
                <w:b w:val="0"/>
              </w:rPr>
              <w:t xml:space="preserve">Elaborar imagen </w:t>
            </w:r>
          </w:p>
          <w:p w14:paraId="0000026B" w14:textId="77777777" w:rsidR="00172861" w:rsidRDefault="00000000">
            <w:pPr>
              <w:widowControl w:val="0"/>
              <w:rPr>
                <w:b w:val="0"/>
              </w:rPr>
            </w:pPr>
            <w:hyperlink r:id="rId76">
              <w:r>
                <w:rPr>
                  <w:b w:val="0"/>
                  <w:color w:val="1155CC"/>
                  <w:u w:val="single"/>
                </w:rPr>
                <w:t>228116_i20</w:t>
              </w:r>
            </w:hyperlink>
          </w:p>
        </w:tc>
      </w:tr>
    </w:tbl>
    <w:p w14:paraId="0000026C" w14:textId="77777777" w:rsidR="00172861" w:rsidRDefault="00172861">
      <w:pPr>
        <w:spacing w:line="240" w:lineRule="auto"/>
      </w:pPr>
    </w:p>
    <w:p w14:paraId="0000026D" w14:textId="77777777" w:rsidR="00172861" w:rsidRDefault="00000000">
      <w:pPr>
        <w:keepNext/>
        <w:keepLines/>
        <w:spacing w:before="320" w:after="80" w:line="240" w:lineRule="auto"/>
        <w:jc w:val="both"/>
      </w:pPr>
      <w:bookmarkStart w:id="32" w:name="_heading=h.y2bn0q8ho9sx" w:colFirst="0" w:colLast="0"/>
      <w:bookmarkEnd w:id="32"/>
      <w:r>
        <w:rPr>
          <w:b/>
        </w:rPr>
        <w:t>Herramientas de simulación</w:t>
      </w:r>
    </w:p>
    <w:p w14:paraId="0000026E" w14:textId="77777777" w:rsidR="00172861" w:rsidRDefault="00172861">
      <w:pPr>
        <w:spacing w:line="240" w:lineRule="auto"/>
        <w:ind w:left="426"/>
        <w:jc w:val="both"/>
        <w:rPr>
          <w:b/>
          <w:color w:val="7F7F7F"/>
        </w:rPr>
      </w:pPr>
    </w:p>
    <w:tbl>
      <w:tblPr>
        <w:tblStyle w:val="affffffffffffffffffffffffffff7"/>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1C2DD754" w14:textId="77777777">
        <w:trPr>
          <w:trHeight w:val="444"/>
        </w:trPr>
        <w:tc>
          <w:tcPr>
            <w:tcW w:w="13422" w:type="dxa"/>
            <w:shd w:val="clear" w:color="auto" w:fill="8DB3E2"/>
          </w:tcPr>
          <w:p w14:paraId="0000026F" w14:textId="77777777" w:rsidR="00172861" w:rsidRDefault="00000000">
            <w:pPr>
              <w:keepNext/>
              <w:keepLines/>
              <w:spacing w:before="400" w:after="120"/>
              <w:jc w:val="center"/>
            </w:pPr>
            <w:r>
              <w:t>Cuadro de texto</w:t>
            </w:r>
          </w:p>
        </w:tc>
      </w:tr>
      <w:tr w:rsidR="00172861" w14:paraId="25AA7E78" w14:textId="77777777">
        <w:tc>
          <w:tcPr>
            <w:tcW w:w="13422" w:type="dxa"/>
          </w:tcPr>
          <w:p w14:paraId="00000270" w14:textId="77777777" w:rsidR="00172861" w:rsidRDefault="00000000">
            <w:pPr>
              <w:jc w:val="both"/>
              <w:rPr>
                <w:b w:val="0"/>
              </w:rPr>
            </w:pPr>
            <w:r>
              <w:rPr>
                <w:b w:val="0"/>
              </w:rPr>
              <w:t>A continuación, se darán ejemplos de algunas herramientas de simulación que permiten tener respaldo del sistema.</w:t>
            </w:r>
          </w:p>
        </w:tc>
      </w:tr>
    </w:tbl>
    <w:p w14:paraId="00000271" w14:textId="77777777" w:rsidR="00172861" w:rsidRDefault="00172861">
      <w:pPr>
        <w:spacing w:line="240" w:lineRule="auto"/>
        <w:rPr>
          <w:color w:val="434343"/>
        </w:rPr>
      </w:pPr>
    </w:p>
    <w:p w14:paraId="00000272" w14:textId="77777777" w:rsidR="00172861" w:rsidRDefault="00172861">
      <w:pPr>
        <w:spacing w:line="240" w:lineRule="auto"/>
      </w:pPr>
    </w:p>
    <w:tbl>
      <w:tblPr>
        <w:tblStyle w:val="affffffffffffffffffffffffffff8"/>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8520"/>
        <w:gridCol w:w="3225"/>
      </w:tblGrid>
      <w:tr w:rsidR="00172861" w14:paraId="18C289FA" w14:textId="77777777">
        <w:trPr>
          <w:trHeight w:val="580"/>
        </w:trPr>
        <w:tc>
          <w:tcPr>
            <w:tcW w:w="1665" w:type="dxa"/>
            <w:shd w:val="clear" w:color="auto" w:fill="C9DAF8"/>
            <w:tcMar>
              <w:top w:w="100" w:type="dxa"/>
              <w:left w:w="100" w:type="dxa"/>
              <w:bottom w:w="100" w:type="dxa"/>
              <w:right w:w="100" w:type="dxa"/>
            </w:tcMar>
          </w:tcPr>
          <w:p w14:paraId="00000273" w14:textId="77777777" w:rsidR="00172861" w:rsidRDefault="00000000">
            <w:pPr>
              <w:widowControl w:val="0"/>
              <w:jc w:val="center"/>
            </w:pPr>
            <w:r>
              <w:t>Tipo de recurso</w:t>
            </w:r>
          </w:p>
        </w:tc>
        <w:tc>
          <w:tcPr>
            <w:tcW w:w="11745" w:type="dxa"/>
            <w:gridSpan w:val="2"/>
            <w:shd w:val="clear" w:color="auto" w:fill="C9DAF8"/>
            <w:tcMar>
              <w:top w:w="100" w:type="dxa"/>
              <w:left w:w="100" w:type="dxa"/>
              <w:bottom w:w="100" w:type="dxa"/>
              <w:right w:w="100" w:type="dxa"/>
            </w:tcMar>
          </w:tcPr>
          <w:p w14:paraId="00000274" w14:textId="77777777" w:rsidR="00172861" w:rsidRDefault="00000000">
            <w:pPr>
              <w:keepNext/>
              <w:keepLines/>
              <w:widowControl w:val="0"/>
              <w:spacing w:after="60"/>
              <w:jc w:val="center"/>
            </w:pPr>
            <w:r>
              <w:t>Slider Presentación</w:t>
            </w:r>
          </w:p>
        </w:tc>
      </w:tr>
      <w:tr w:rsidR="00172861" w14:paraId="7A340120" w14:textId="77777777">
        <w:trPr>
          <w:trHeight w:val="420"/>
        </w:trPr>
        <w:tc>
          <w:tcPr>
            <w:tcW w:w="1665" w:type="dxa"/>
            <w:shd w:val="clear" w:color="auto" w:fill="auto"/>
            <w:tcMar>
              <w:top w:w="100" w:type="dxa"/>
              <w:left w:w="100" w:type="dxa"/>
              <w:bottom w:w="100" w:type="dxa"/>
              <w:right w:w="100" w:type="dxa"/>
            </w:tcMar>
          </w:tcPr>
          <w:p w14:paraId="00000276" w14:textId="77777777" w:rsidR="00172861" w:rsidRDefault="00000000">
            <w:pPr>
              <w:widowControl w:val="0"/>
            </w:pPr>
            <w:r>
              <w:t>Introducción</w:t>
            </w:r>
          </w:p>
        </w:tc>
        <w:tc>
          <w:tcPr>
            <w:tcW w:w="11745" w:type="dxa"/>
            <w:gridSpan w:val="2"/>
            <w:shd w:val="clear" w:color="auto" w:fill="auto"/>
            <w:tcMar>
              <w:top w:w="100" w:type="dxa"/>
              <w:left w:w="100" w:type="dxa"/>
              <w:bottom w:w="100" w:type="dxa"/>
              <w:right w:w="100" w:type="dxa"/>
            </w:tcMar>
          </w:tcPr>
          <w:p w14:paraId="00000277" w14:textId="77777777" w:rsidR="00172861" w:rsidRDefault="00000000">
            <w:pPr>
              <w:widowControl w:val="0"/>
              <w:rPr>
                <w:b w:val="0"/>
              </w:rPr>
            </w:pPr>
            <w:r>
              <w:rPr>
                <w:b w:val="0"/>
              </w:rPr>
              <w:t>A continuación, se mencionan algunas herramientas de simulación para las redes sociales, virtualización y cargas eléctricas.</w:t>
            </w:r>
          </w:p>
        </w:tc>
      </w:tr>
      <w:tr w:rsidR="00172861" w14:paraId="381C2981" w14:textId="77777777">
        <w:trPr>
          <w:trHeight w:val="420"/>
        </w:trPr>
        <w:tc>
          <w:tcPr>
            <w:tcW w:w="10185" w:type="dxa"/>
            <w:gridSpan w:val="2"/>
            <w:shd w:val="clear" w:color="auto" w:fill="auto"/>
            <w:tcMar>
              <w:top w:w="100" w:type="dxa"/>
              <w:left w:w="100" w:type="dxa"/>
              <w:bottom w:w="100" w:type="dxa"/>
              <w:right w:w="100" w:type="dxa"/>
            </w:tcMar>
          </w:tcPr>
          <w:p w14:paraId="00000279" w14:textId="77777777" w:rsidR="00172861" w:rsidRDefault="00000000">
            <w:pPr>
              <w:widowControl w:val="0"/>
              <w:rPr>
                <w:b w:val="0"/>
              </w:rPr>
            </w:pPr>
            <w:r>
              <w:t>Redes de datos</w:t>
            </w:r>
          </w:p>
          <w:p w14:paraId="0000027A" w14:textId="77777777" w:rsidR="00172861" w:rsidRDefault="00172861">
            <w:pPr>
              <w:widowControl w:val="0"/>
              <w:rPr>
                <w:b w:val="0"/>
              </w:rPr>
            </w:pPr>
          </w:p>
          <w:p w14:paraId="0000027B" w14:textId="77777777" w:rsidR="00172861" w:rsidRDefault="00000000">
            <w:pPr>
              <w:widowControl w:val="0"/>
              <w:rPr>
                <w:b w:val="0"/>
              </w:rPr>
            </w:pPr>
            <w:r>
              <w:rPr>
                <w:b w:val="0"/>
              </w:rPr>
              <w:t>Aplicativos que permiten simular redes de datos con el fin de conocer su operación, equipos e infraestructura necesarias para su funcionamiento.</w:t>
            </w:r>
          </w:p>
          <w:p w14:paraId="0000027C" w14:textId="77777777" w:rsidR="00172861" w:rsidRDefault="00172861">
            <w:pPr>
              <w:widowControl w:val="0"/>
              <w:rPr>
                <w:b w:val="0"/>
              </w:rPr>
            </w:pPr>
          </w:p>
          <w:p w14:paraId="0000027D" w14:textId="77777777" w:rsidR="00172861" w:rsidRDefault="00000000">
            <w:pPr>
              <w:widowControl w:val="0"/>
            </w:pPr>
            <w:r>
              <w:t>Ejemplos de herramientas de Simulación:</w:t>
            </w:r>
          </w:p>
          <w:p w14:paraId="0000027E" w14:textId="77777777" w:rsidR="00172861" w:rsidRDefault="00000000">
            <w:pPr>
              <w:widowControl w:val="0"/>
              <w:rPr>
                <w:b w:val="0"/>
              </w:rPr>
            </w:pPr>
            <w:r>
              <w:rPr>
                <w:b w:val="0"/>
              </w:rPr>
              <w:t xml:space="preserve"> </w:t>
            </w:r>
          </w:p>
          <w:p w14:paraId="0000027F" w14:textId="77777777" w:rsidR="00172861" w:rsidRPr="00022C71" w:rsidRDefault="00000000">
            <w:pPr>
              <w:widowControl w:val="0"/>
              <w:rPr>
                <w:b w:val="0"/>
                <w:lang w:val="en-US"/>
              </w:rPr>
            </w:pPr>
            <w:r w:rsidRPr="00022C71">
              <w:rPr>
                <w:b w:val="0"/>
                <w:lang w:val="en-US"/>
              </w:rPr>
              <w:t>NetSim, Jimsim, KivaNS, Network Simulator, OMNET ++, Packet Tracer, OPNET Modeler, RouterSim Network Simulators, Toggit y WebNMS Simulación Toolkit, CORE, IMUNES., etc.</w:t>
            </w:r>
          </w:p>
        </w:tc>
        <w:tc>
          <w:tcPr>
            <w:tcW w:w="3225" w:type="dxa"/>
            <w:shd w:val="clear" w:color="auto" w:fill="auto"/>
            <w:tcMar>
              <w:top w:w="100" w:type="dxa"/>
              <w:left w:w="100" w:type="dxa"/>
              <w:bottom w:w="100" w:type="dxa"/>
              <w:right w:w="100" w:type="dxa"/>
            </w:tcMar>
          </w:tcPr>
          <w:p w14:paraId="00000281" w14:textId="77777777" w:rsidR="00172861" w:rsidRDefault="00000000">
            <w:pPr>
              <w:widowControl w:val="0"/>
              <w:rPr>
                <w:color w:val="666666"/>
              </w:rPr>
            </w:pPr>
            <w:r>
              <w:t>Redes de datos</w:t>
            </w:r>
          </w:p>
          <w:p w14:paraId="00000282" w14:textId="77777777" w:rsidR="00172861" w:rsidRDefault="00000000">
            <w:pPr>
              <w:widowControl w:val="0"/>
              <w:rPr>
                <w:color w:val="666666"/>
              </w:rPr>
            </w:pPr>
            <w:r>
              <w:rPr>
                <w:noProof/>
                <w:color w:val="666666"/>
              </w:rPr>
              <w:drawing>
                <wp:inline distT="114300" distB="114300" distL="114300" distR="114300" wp14:anchorId="1EED3229" wp14:editId="0CAA03CC">
                  <wp:extent cx="1781175" cy="1181100"/>
                  <wp:effectExtent l="0" t="0" r="0" b="0"/>
                  <wp:docPr id="9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cstate="print">
                            <a:extLst>
                              <a:ext uri="{28A0092B-C50C-407E-A947-70E740481C1C}">
                                <a14:useLocalDpi xmlns:a14="http://schemas.microsoft.com/office/drawing/2010/main"/>
                              </a:ext>
                            </a:extLst>
                          </a:blip>
                          <a:srcRect/>
                          <a:stretch>
                            <a:fillRect/>
                          </a:stretch>
                        </pic:blipFill>
                        <pic:spPr>
                          <a:xfrm>
                            <a:off x="0" y="0"/>
                            <a:ext cx="1781175" cy="1181100"/>
                          </a:xfrm>
                          <a:prstGeom prst="rect">
                            <a:avLst/>
                          </a:prstGeom>
                          <a:ln/>
                        </pic:spPr>
                      </pic:pic>
                    </a:graphicData>
                  </a:graphic>
                </wp:inline>
              </w:drawing>
            </w:r>
          </w:p>
          <w:p w14:paraId="00000283" w14:textId="77777777" w:rsidR="00172861" w:rsidRDefault="00172861">
            <w:pPr>
              <w:widowControl w:val="0"/>
            </w:pPr>
          </w:p>
          <w:p w14:paraId="00000284" w14:textId="77777777" w:rsidR="00172861" w:rsidRDefault="00172861">
            <w:pPr>
              <w:widowControl w:val="0"/>
            </w:pPr>
          </w:p>
          <w:p w14:paraId="00000285" w14:textId="77777777" w:rsidR="00172861" w:rsidRDefault="00000000">
            <w:pPr>
              <w:rPr>
                <w:b w:val="0"/>
              </w:rPr>
            </w:pPr>
            <w:r>
              <w:t xml:space="preserve">Nota. </w:t>
            </w:r>
            <w:r>
              <w:rPr>
                <w:b w:val="0"/>
              </w:rPr>
              <w:t xml:space="preserve">Elaborar imagen </w:t>
            </w:r>
          </w:p>
          <w:p w14:paraId="00000286" w14:textId="77777777" w:rsidR="00172861" w:rsidRDefault="00000000">
            <w:pPr>
              <w:widowControl w:val="0"/>
              <w:rPr>
                <w:b w:val="0"/>
              </w:rPr>
            </w:pPr>
            <w:hyperlink r:id="rId78">
              <w:r>
                <w:rPr>
                  <w:b w:val="0"/>
                  <w:color w:val="1155CC"/>
                  <w:u w:val="single"/>
                </w:rPr>
                <w:t>228116_i21</w:t>
              </w:r>
            </w:hyperlink>
          </w:p>
        </w:tc>
      </w:tr>
      <w:tr w:rsidR="00172861" w14:paraId="2B70FD86" w14:textId="77777777">
        <w:trPr>
          <w:trHeight w:val="420"/>
        </w:trPr>
        <w:tc>
          <w:tcPr>
            <w:tcW w:w="10185" w:type="dxa"/>
            <w:gridSpan w:val="2"/>
            <w:shd w:val="clear" w:color="auto" w:fill="auto"/>
            <w:tcMar>
              <w:top w:w="100" w:type="dxa"/>
              <w:left w:w="100" w:type="dxa"/>
              <w:bottom w:w="100" w:type="dxa"/>
              <w:right w:w="100" w:type="dxa"/>
            </w:tcMar>
          </w:tcPr>
          <w:p w14:paraId="00000287" w14:textId="77777777" w:rsidR="00172861" w:rsidRDefault="00000000">
            <w:pPr>
              <w:widowControl w:val="0"/>
              <w:rPr>
                <w:b w:val="0"/>
              </w:rPr>
            </w:pPr>
            <w:r>
              <w:t>Virtualización</w:t>
            </w:r>
          </w:p>
          <w:p w14:paraId="00000288" w14:textId="77777777" w:rsidR="00172861" w:rsidRDefault="00172861">
            <w:pPr>
              <w:widowControl w:val="0"/>
              <w:rPr>
                <w:b w:val="0"/>
              </w:rPr>
            </w:pPr>
          </w:p>
          <w:p w14:paraId="00000289" w14:textId="77777777" w:rsidR="00172861" w:rsidRDefault="00000000">
            <w:pPr>
              <w:widowControl w:val="0"/>
              <w:rPr>
                <w:b w:val="0"/>
              </w:rPr>
            </w:pPr>
            <w:r>
              <w:rPr>
                <w:b w:val="0"/>
              </w:rPr>
              <w:t xml:space="preserve">Una máquina virtual permite tener un equipo </w:t>
            </w:r>
            <w:r>
              <w:rPr>
                <w:b w:val="0"/>
                <w:i/>
              </w:rPr>
              <w:t>host</w:t>
            </w:r>
            <w:r>
              <w:rPr>
                <w:b w:val="0"/>
              </w:rPr>
              <w:t xml:space="preserve"> dentro de otro, es decir; un equipo físico se puede convertir en cuantos sea necesario según su arquitectura de </w:t>
            </w:r>
            <w:r>
              <w:rPr>
                <w:b w:val="0"/>
                <w:i/>
              </w:rPr>
              <w:t>hardware</w:t>
            </w:r>
            <w:r>
              <w:rPr>
                <w:b w:val="0"/>
              </w:rPr>
              <w:t>. Por lo tanto, a través de la virtualización un administrador TI puede tener la réplica del equipo principal en una máquina virtual y garantizar la continuidad en la operación del sistema ante cualquier anomalía</w:t>
            </w:r>
          </w:p>
          <w:p w14:paraId="0000028A" w14:textId="77777777" w:rsidR="00172861" w:rsidRDefault="00172861">
            <w:pPr>
              <w:widowControl w:val="0"/>
              <w:rPr>
                <w:b w:val="0"/>
              </w:rPr>
            </w:pPr>
          </w:p>
          <w:p w14:paraId="0000028B" w14:textId="77777777" w:rsidR="00172861" w:rsidRDefault="00000000">
            <w:pPr>
              <w:widowControl w:val="0"/>
            </w:pPr>
            <w:r>
              <w:t>Ejemplos de herramientas de simulación:</w:t>
            </w:r>
          </w:p>
          <w:p w14:paraId="0000028C" w14:textId="77777777" w:rsidR="00172861" w:rsidRDefault="00172861">
            <w:pPr>
              <w:widowControl w:val="0"/>
              <w:rPr>
                <w:b w:val="0"/>
              </w:rPr>
            </w:pPr>
          </w:p>
          <w:p w14:paraId="0000028D" w14:textId="77777777" w:rsidR="00172861" w:rsidRPr="00022C71" w:rsidRDefault="00000000">
            <w:pPr>
              <w:widowControl w:val="0"/>
              <w:rPr>
                <w:b w:val="0"/>
                <w:lang w:val="en-US"/>
              </w:rPr>
            </w:pPr>
            <w:r w:rsidRPr="00022C71">
              <w:rPr>
                <w:b w:val="0"/>
                <w:lang w:val="en-US"/>
              </w:rPr>
              <w:t>Synology Virtual Machine Manager, Docker, VirtualBox, Azure, VMware Workstation Player / Pro, Parallels Desktop, Hyper-V, Windows Sandbox, VMware vSphere Enterprise, Citrix XenServer Free Edition, Proxmox, KVMetc.</w:t>
            </w:r>
          </w:p>
        </w:tc>
        <w:tc>
          <w:tcPr>
            <w:tcW w:w="3225" w:type="dxa"/>
            <w:shd w:val="clear" w:color="auto" w:fill="auto"/>
            <w:tcMar>
              <w:top w:w="100" w:type="dxa"/>
              <w:left w:w="100" w:type="dxa"/>
              <w:bottom w:w="100" w:type="dxa"/>
              <w:right w:w="100" w:type="dxa"/>
            </w:tcMar>
          </w:tcPr>
          <w:p w14:paraId="0000028F" w14:textId="77777777" w:rsidR="00172861" w:rsidRDefault="00000000">
            <w:pPr>
              <w:widowControl w:val="0"/>
              <w:rPr>
                <w:color w:val="666666"/>
              </w:rPr>
            </w:pPr>
            <w:r>
              <w:lastRenderedPageBreak/>
              <w:t>Virtualización</w:t>
            </w:r>
          </w:p>
          <w:p w14:paraId="00000290" w14:textId="77777777" w:rsidR="00172861" w:rsidRDefault="00000000">
            <w:pPr>
              <w:widowControl w:val="0"/>
            </w:pPr>
            <w:r>
              <w:rPr>
                <w:noProof/>
                <w:color w:val="666666"/>
              </w:rPr>
              <w:drawing>
                <wp:inline distT="114300" distB="114300" distL="114300" distR="114300" wp14:anchorId="716065B9" wp14:editId="1A2B6864">
                  <wp:extent cx="1781175" cy="1181100"/>
                  <wp:effectExtent l="0" t="0" r="0" b="0"/>
                  <wp:docPr id="9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cstate="print">
                            <a:extLst>
                              <a:ext uri="{28A0092B-C50C-407E-A947-70E740481C1C}">
                                <a14:useLocalDpi xmlns:a14="http://schemas.microsoft.com/office/drawing/2010/main"/>
                              </a:ext>
                            </a:extLst>
                          </a:blip>
                          <a:srcRect/>
                          <a:stretch>
                            <a:fillRect/>
                          </a:stretch>
                        </pic:blipFill>
                        <pic:spPr>
                          <a:xfrm>
                            <a:off x="0" y="0"/>
                            <a:ext cx="1781175" cy="1181100"/>
                          </a:xfrm>
                          <a:prstGeom prst="rect">
                            <a:avLst/>
                          </a:prstGeom>
                          <a:ln/>
                        </pic:spPr>
                      </pic:pic>
                    </a:graphicData>
                  </a:graphic>
                </wp:inline>
              </w:drawing>
            </w:r>
          </w:p>
          <w:p w14:paraId="00000291" w14:textId="77777777" w:rsidR="00172861" w:rsidRDefault="00172861">
            <w:pPr>
              <w:widowControl w:val="0"/>
            </w:pPr>
          </w:p>
          <w:p w14:paraId="00000292" w14:textId="77777777" w:rsidR="00172861" w:rsidRDefault="00172861"/>
          <w:p w14:paraId="00000293" w14:textId="77777777" w:rsidR="00172861" w:rsidRDefault="00000000">
            <w:pPr>
              <w:rPr>
                <w:b w:val="0"/>
              </w:rPr>
            </w:pPr>
            <w:r>
              <w:t xml:space="preserve">Nota. </w:t>
            </w:r>
            <w:r>
              <w:rPr>
                <w:b w:val="0"/>
              </w:rPr>
              <w:t xml:space="preserve">Elaborar imagen </w:t>
            </w:r>
          </w:p>
          <w:p w14:paraId="00000294" w14:textId="77777777" w:rsidR="00172861" w:rsidRDefault="00000000">
            <w:pPr>
              <w:widowControl w:val="0"/>
              <w:rPr>
                <w:b w:val="0"/>
              </w:rPr>
            </w:pPr>
            <w:hyperlink r:id="rId80">
              <w:r>
                <w:rPr>
                  <w:b w:val="0"/>
                  <w:color w:val="1155CC"/>
                  <w:u w:val="single"/>
                </w:rPr>
                <w:t>228116_i22</w:t>
              </w:r>
            </w:hyperlink>
          </w:p>
        </w:tc>
      </w:tr>
      <w:tr w:rsidR="00172861" w14:paraId="28BAD858" w14:textId="77777777">
        <w:trPr>
          <w:trHeight w:val="420"/>
        </w:trPr>
        <w:tc>
          <w:tcPr>
            <w:tcW w:w="10185" w:type="dxa"/>
            <w:gridSpan w:val="2"/>
            <w:shd w:val="clear" w:color="auto" w:fill="auto"/>
            <w:tcMar>
              <w:top w:w="100" w:type="dxa"/>
              <w:left w:w="100" w:type="dxa"/>
              <w:bottom w:w="100" w:type="dxa"/>
              <w:right w:w="100" w:type="dxa"/>
            </w:tcMar>
          </w:tcPr>
          <w:p w14:paraId="00000295" w14:textId="77777777" w:rsidR="00172861" w:rsidRDefault="00000000">
            <w:pPr>
              <w:widowControl w:val="0"/>
              <w:rPr>
                <w:b w:val="0"/>
              </w:rPr>
            </w:pPr>
            <w:r>
              <w:lastRenderedPageBreak/>
              <w:t>Cargas eléctricas</w:t>
            </w:r>
          </w:p>
          <w:p w14:paraId="00000296" w14:textId="77777777" w:rsidR="00172861" w:rsidRDefault="00172861">
            <w:pPr>
              <w:widowControl w:val="0"/>
              <w:rPr>
                <w:b w:val="0"/>
              </w:rPr>
            </w:pPr>
          </w:p>
          <w:p w14:paraId="00000297" w14:textId="77777777" w:rsidR="00172861" w:rsidRDefault="00000000">
            <w:pPr>
              <w:widowControl w:val="0"/>
              <w:rPr>
                <w:b w:val="0"/>
              </w:rPr>
            </w:pPr>
            <w:r>
              <w:rPr>
                <w:b w:val="0"/>
              </w:rPr>
              <w:t>Permiten conocer el campo eléctrico y el potencial requerido para la implementación de un sistema. Para los ejemplos, aunque algunas herramientas no son simulaciones, sí permiten conocer las variables que hacen parte del sistema eléctrico y garantizan que al momento de diseñar la infraestructura tecnológica se puedan controlar todas las variables.</w:t>
            </w:r>
          </w:p>
          <w:p w14:paraId="00000298" w14:textId="77777777" w:rsidR="00172861" w:rsidRDefault="00172861">
            <w:pPr>
              <w:widowControl w:val="0"/>
              <w:rPr>
                <w:b w:val="0"/>
              </w:rPr>
            </w:pPr>
          </w:p>
          <w:p w14:paraId="00000299" w14:textId="77777777" w:rsidR="00172861" w:rsidRDefault="00000000">
            <w:pPr>
              <w:widowControl w:val="0"/>
              <w:rPr>
                <w:b w:val="0"/>
              </w:rPr>
            </w:pPr>
            <w:r>
              <w:t xml:space="preserve">Ejemplos de herramientas de </w:t>
            </w:r>
            <w:r>
              <w:rPr>
                <w:b w:val="0"/>
              </w:rPr>
              <w:t>s</w:t>
            </w:r>
            <w:r>
              <w:t>imulación:</w:t>
            </w:r>
          </w:p>
          <w:p w14:paraId="0000029A" w14:textId="77777777" w:rsidR="00172861" w:rsidRDefault="00172861">
            <w:pPr>
              <w:widowControl w:val="0"/>
              <w:rPr>
                <w:b w:val="0"/>
              </w:rPr>
            </w:pPr>
          </w:p>
          <w:p w14:paraId="0000029B" w14:textId="77777777" w:rsidR="00172861" w:rsidRPr="00022C71" w:rsidRDefault="00000000">
            <w:pPr>
              <w:widowControl w:val="0"/>
              <w:rPr>
                <w:b w:val="0"/>
                <w:i/>
                <w:lang w:val="en-US"/>
              </w:rPr>
            </w:pPr>
            <w:r w:rsidRPr="00022C71">
              <w:rPr>
                <w:b w:val="0"/>
                <w:lang w:val="en-US"/>
              </w:rPr>
              <w:t xml:space="preserve">PhET, </w:t>
            </w:r>
            <w:r w:rsidRPr="00022C71">
              <w:rPr>
                <w:b w:val="0"/>
                <w:i/>
                <w:lang w:val="en-US"/>
              </w:rPr>
              <w:t>electrical formulator</w:t>
            </w:r>
            <w:r w:rsidRPr="00022C71">
              <w:rPr>
                <w:b w:val="0"/>
                <w:lang w:val="en-US"/>
              </w:rPr>
              <w:t xml:space="preserve">, </w:t>
            </w:r>
            <w:r w:rsidRPr="00022C71">
              <w:rPr>
                <w:b w:val="0"/>
                <w:i/>
                <w:lang w:val="en-US"/>
              </w:rPr>
              <w:t>metal prices, electrical calculations lite, topmatic,</w:t>
            </w:r>
          </w:p>
          <w:p w14:paraId="0000029C" w14:textId="77777777" w:rsidR="00172861" w:rsidRDefault="00000000">
            <w:pPr>
              <w:widowControl w:val="0"/>
              <w:rPr>
                <w:b w:val="0"/>
              </w:rPr>
            </w:pPr>
            <w:r>
              <w:rPr>
                <w:b w:val="0"/>
                <w:i/>
              </w:rPr>
              <w:t>two thirty volts</w:t>
            </w:r>
            <w:r>
              <w:rPr>
                <w:b w:val="0"/>
              </w:rPr>
              <w:t xml:space="preserve">, calculadora de costes de energía, electrotecnia </w:t>
            </w:r>
            <w:r>
              <w:rPr>
                <w:b w:val="0"/>
                <w:i/>
              </w:rPr>
              <w:t xml:space="preserve">(pack), </w:t>
            </w:r>
          </w:p>
          <w:p w14:paraId="0000029D" w14:textId="77777777" w:rsidR="00172861" w:rsidRDefault="00000000">
            <w:pPr>
              <w:widowControl w:val="0"/>
              <w:rPr>
                <w:b w:val="0"/>
              </w:rPr>
            </w:pPr>
            <w:r>
              <w:rPr>
                <w:b w:val="0"/>
              </w:rPr>
              <w:t xml:space="preserve">ley de </w:t>
            </w:r>
            <w:r>
              <w:rPr>
                <w:b w:val="0"/>
                <w:i/>
              </w:rPr>
              <w:t>ohm-calc</w:t>
            </w:r>
            <w:r>
              <w:rPr>
                <w:b w:val="0"/>
              </w:rPr>
              <w:t xml:space="preserve">, calculadora de caída de tensión, </w:t>
            </w:r>
            <w:r>
              <w:rPr>
                <w:b w:val="0"/>
                <w:i/>
              </w:rPr>
              <w:t>everycircuit, icircuit, ecomatic, home electrical safety check.</w:t>
            </w:r>
          </w:p>
        </w:tc>
        <w:tc>
          <w:tcPr>
            <w:tcW w:w="3225" w:type="dxa"/>
            <w:shd w:val="clear" w:color="auto" w:fill="auto"/>
            <w:tcMar>
              <w:top w:w="100" w:type="dxa"/>
              <w:left w:w="100" w:type="dxa"/>
              <w:bottom w:w="100" w:type="dxa"/>
              <w:right w:w="100" w:type="dxa"/>
            </w:tcMar>
          </w:tcPr>
          <w:p w14:paraId="0000029F" w14:textId="77777777" w:rsidR="00172861" w:rsidRDefault="00000000">
            <w:pPr>
              <w:widowControl w:val="0"/>
              <w:rPr>
                <w:color w:val="666666"/>
              </w:rPr>
            </w:pPr>
            <w:r>
              <w:t>Cargas eléctricas</w:t>
            </w:r>
          </w:p>
          <w:p w14:paraId="000002A0" w14:textId="77777777" w:rsidR="00172861" w:rsidRDefault="00000000">
            <w:pPr>
              <w:widowControl w:val="0"/>
              <w:rPr>
                <w:color w:val="666666"/>
              </w:rPr>
            </w:pPr>
            <w:r>
              <w:rPr>
                <w:noProof/>
                <w:color w:val="666666"/>
              </w:rPr>
              <w:drawing>
                <wp:inline distT="114300" distB="114300" distL="114300" distR="114300" wp14:anchorId="0E507350" wp14:editId="3F647345">
                  <wp:extent cx="1781175" cy="977900"/>
                  <wp:effectExtent l="0" t="0" r="0" b="0"/>
                  <wp:docPr id="9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cstate="print">
                            <a:extLst>
                              <a:ext uri="{28A0092B-C50C-407E-A947-70E740481C1C}">
                                <a14:useLocalDpi xmlns:a14="http://schemas.microsoft.com/office/drawing/2010/main"/>
                              </a:ext>
                            </a:extLst>
                          </a:blip>
                          <a:srcRect/>
                          <a:stretch>
                            <a:fillRect/>
                          </a:stretch>
                        </pic:blipFill>
                        <pic:spPr>
                          <a:xfrm>
                            <a:off x="0" y="0"/>
                            <a:ext cx="1781175" cy="977900"/>
                          </a:xfrm>
                          <a:prstGeom prst="rect">
                            <a:avLst/>
                          </a:prstGeom>
                          <a:ln/>
                        </pic:spPr>
                      </pic:pic>
                    </a:graphicData>
                  </a:graphic>
                </wp:inline>
              </w:drawing>
            </w:r>
          </w:p>
          <w:p w14:paraId="000002A1" w14:textId="77777777" w:rsidR="00172861" w:rsidRDefault="00172861">
            <w:pPr>
              <w:widowControl w:val="0"/>
              <w:rPr>
                <w:color w:val="666666"/>
              </w:rPr>
            </w:pPr>
          </w:p>
          <w:p w14:paraId="000002A2" w14:textId="77777777" w:rsidR="00172861" w:rsidRDefault="00172861">
            <w:pPr>
              <w:widowControl w:val="0"/>
              <w:rPr>
                <w:color w:val="666666"/>
              </w:rPr>
            </w:pPr>
          </w:p>
          <w:p w14:paraId="000002A3" w14:textId="77777777" w:rsidR="00172861" w:rsidRDefault="00000000">
            <w:pPr>
              <w:rPr>
                <w:b w:val="0"/>
              </w:rPr>
            </w:pPr>
            <w:r>
              <w:t xml:space="preserve">Nota. </w:t>
            </w:r>
            <w:r>
              <w:rPr>
                <w:b w:val="0"/>
              </w:rPr>
              <w:t xml:space="preserve">Elaborar imagen </w:t>
            </w:r>
          </w:p>
          <w:p w14:paraId="000002A4" w14:textId="77777777" w:rsidR="00172861" w:rsidRDefault="00000000">
            <w:pPr>
              <w:widowControl w:val="0"/>
              <w:rPr>
                <w:b w:val="0"/>
              </w:rPr>
            </w:pPr>
            <w:hyperlink r:id="rId82">
              <w:r>
                <w:rPr>
                  <w:b w:val="0"/>
                  <w:color w:val="1155CC"/>
                  <w:u w:val="single"/>
                </w:rPr>
                <w:t>228116_i23</w:t>
              </w:r>
            </w:hyperlink>
          </w:p>
        </w:tc>
      </w:tr>
    </w:tbl>
    <w:p w14:paraId="000002A5" w14:textId="77777777" w:rsidR="00172861" w:rsidRDefault="00172861">
      <w:pPr>
        <w:spacing w:line="240" w:lineRule="auto"/>
      </w:pPr>
    </w:p>
    <w:p w14:paraId="000002A6" w14:textId="77777777" w:rsidR="00172861" w:rsidRDefault="00172861">
      <w:pPr>
        <w:spacing w:line="240" w:lineRule="auto"/>
        <w:rPr>
          <w:b/>
        </w:rPr>
      </w:pPr>
    </w:p>
    <w:tbl>
      <w:tblPr>
        <w:tblStyle w:val="affffffffffffffffffffffffffff9"/>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72861" w14:paraId="230A7991" w14:textId="77777777">
        <w:trPr>
          <w:trHeight w:val="580"/>
        </w:trPr>
        <w:tc>
          <w:tcPr>
            <w:tcW w:w="1432" w:type="dxa"/>
            <w:shd w:val="clear" w:color="auto" w:fill="C9DAF8"/>
            <w:tcMar>
              <w:top w:w="100" w:type="dxa"/>
              <w:left w:w="100" w:type="dxa"/>
              <w:bottom w:w="100" w:type="dxa"/>
              <w:right w:w="100" w:type="dxa"/>
            </w:tcMar>
          </w:tcPr>
          <w:p w14:paraId="000002A7" w14:textId="77777777" w:rsidR="00172861"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2A8" w14:textId="77777777" w:rsidR="00172861" w:rsidRDefault="00000000">
            <w:pPr>
              <w:keepNext/>
              <w:keepLines/>
              <w:spacing w:after="60"/>
              <w:jc w:val="center"/>
              <w:rPr>
                <w:sz w:val="22"/>
                <w:szCs w:val="22"/>
              </w:rPr>
            </w:pPr>
            <w:r>
              <w:rPr>
                <w:sz w:val="22"/>
                <w:szCs w:val="22"/>
              </w:rPr>
              <w:t>llamado de acción</w:t>
            </w:r>
          </w:p>
        </w:tc>
      </w:tr>
      <w:tr w:rsidR="00172861" w:rsidRPr="00022C71" w14:paraId="019E0658" w14:textId="77777777">
        <w:trPr>
          <w:trHeight w:val="420"/>
        </w:trPr>
        <w:tc>
          <w:tcPr>
            <w:tcW w:w="13412" w:type="dxa"/>
            <w:gridSpan w:val="2"/>
            <w:shd w:val="clear" w:color="auto" w:fill="auto"/>
            <w:tcMar>
              <w:top w:w="100" w:type="dxa"/>
              <w:left w:w="100" w:type="dxa"/>
              <w:bottom w:w="100" w:type="dxa"/>
              <w:right w:w="100" w:type="dxa"/>
            </w:tcMar>
          </w:tcPr>
          <w:p w14:paraId="000002A9" w14:textId="77777777" w:rsidR="00172861" w:rsidRDefault="00000000">
            <w:r>
              <w:t>Simulación en el diseño</w:t>
            </w:r>
          </w:p>
          <w:p w14:paraId="000002AA" w14:textId="77777777" w:rsidR="00172861" w:rsidRDefault="00172861">
            <w:pPr>
              <w:rPr>
                <w:b w:val="0"/>
              </w:rPr>
            </w:pPr>
          </w:p>
          <w:p w14:paraId="000002AB" w14:textId="77777777" w:rsidR="00172861" w:rsidRDefault="00000000">
            <w:pPr>
              <w:rPr>
                <w:b w:val="0"/>
              </w:rPr>
            </w:pPr>
            <w:r>
              <w:rPr>
                <w:b w:val="0"/>
              </w:rPr>
              <w:t xml:space="preserve">Para conocer sobre la importancia de la simulación en el diseño de un centro de datos consulte: </w:t>
            </w:r>
          </w:p>
          <w:p w14:paraId="000002AC" w14:textId="77777777" w:rsidR="00172861" w:rsidRDefault="00172861">
            <w:pPr>
              <w:ind w:left="425"/>
              <w:rPr>
                <w:b w:val="0"/>
              </w:rPr>
            </w:pPr>
          </w:p>
          <w:p w14:paraId="000002AD" w14:textId="77777777" w:rsidR="00172861" w:rsidRPr="00022C71" w:rsidRDefault="00000000">
            <w:pPr>
              <w:ind w:left="1860" w:hanging="726"/>
              <w:rPr>
                <w:b w:val="0"/>
                <w:lang w:val="en-US"/>
              </w:rPr>
            </w:pPr>
            <w:sdt>
              <w:sdtPr>
                <w:tag w:val="goog_rdk_21"/>
                <w:id w:val="-942917069"/>
              </w:sdtPr>
              <w:sdtContent>
                <w:r>
                  <w:rPr>
                    <w:rFonts w:ascii="Arial Unicode MS" w:eastAsia="Arial Unicode MS" w:hAnsi="Arial Unicode MS" w:cs="Arial Unicode MS"/>
                    <w:b w:val="0"/>
                  </w:rPr>
                  <w:t>✅</w:t>
                </w:r>
                <w:r>
                  <w:rPr>
                    <w:rFonts w:ascii="Arial Unicode MS" w:eastAsia="Arial Unicode MS" w:hAnsi="Arial Unicode MS" w:cs="Arial Unicode MS"/>
                    <w:b w:val="0"/>
                  </w:rPr>
                  <w:tab/>
                  <w:t xml:space="preserve">Khan, N. (2021) ¿Por qué simular un centro de datos? </w:t>
                </w:r>
                <w:r w:rsidRPr="00022C71">
                  <w:rPr>
                    <w:rFonts w:ascii="Arial Unicode MS" w:eastAsia="Arial Unicode MS" w:hAnsi="Arial Unicode MS" w:cs="Arial Unicode MS"/>
                    <w:b w:val="0"/>
                    <w:lang w:val="en-US"/>
                  </w:rPr>
                  <w:t>Retrieved August 29, 2022, from https://www.datacenterdynamics.com/es/opinion/por-qu%C3%A9-simular-centros-de-datos/</w:t>
                </w:r>
              </w:sdtContent>
            </w:sdt>
          </w:p>
        </w:tc>
      </w:tr>
    </w:tbl>
    <w:p w14:paraId="000002AF" w14:textId="77777777" w:rsidR="00172861" w:rsidRPr="00022C71" w:rsidRDefault="00172861">
      <w:pPr>
        <w:spacing w:line="240" w:lineRule="auto"/>
        <w:jc w:val="both"/>
        <w:rPr>
          <w:lang w:val="en-US"/>
        </w:rPr>
      </w:pPr>
    </w:p>
    <w:p w14:paraId="000002B0" w14:textId="77777777" w:rsidR="00172861" w:rsidRPr="00022C71" w:rsidRDefault="00172861">
      <w:pPr>
        <w:spacing w:line="240" w:lineRule="auto"/>
        <w:rPr>
          <w:lang w:val="en-US"/>
        </w:rPr>
      </w:pPr>
      <w:bookmarkStart w:id="33" w:name="_heading=h.66o4mfa43z5t" w:colFirst="0" w:colLast="0"/>
      <w:bookmarkEnd w:id="33"/>
    </w:p>
    <w:p w14:paraId="000002B1" w14:textId="77777777" w:rsidR="00172861" w:rsidRPr="00022C71" w:rsidRDefault="00172861">
      <w:pPr>
        <w:spacing w:line="240" w:lineRule="auto"/>
        <w:rPr>
          <w:lang w:val="en-US"/>
        </w:rPr>
      </w:pPr>
      <w:bookmarkStart w:id="34" w:name="_heading=h.7k8i0mhlqx8m" w:colFirst="0" w:colLast="0"/>
      <w:bookmarkEnd w:id="34"/>
    </w:p>
    <w:p w14:paraId="000002B2" w14:textId="77777777" w:rsidR="00172861" w:rsidRPr="00022C71" w:rsidRDefault="00172861">
      <w:pPr>
        <w:spacing w:line="240" w:lineRule="auto"/>
        <w:rPr>
          <w:lang w:val="en-US"/>
        </w:rPr>
      </w:pPr>
      <w:bookmarkStart w:id="35" w:name="_heading=h.3o7alnk" w:colFirst="0" w:colLast="0"/>
      <w:bookmarkEnd w:id="35"/>
    </w:p>
    <w:tbl>
      <w:tblPr>
        <w:tblStyle w:val="affffffffffffffffffffffffffffa"/>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72861" w14:paraId="2666071B" w14:textId="77777777">
        <w:trPr>
          <w:trHeight w:val="730"/>
        </w:trPr>
        <w:tc>
          <w:tcPr>
            <w:tcW w:w="1432" w:type="dxa"/>
            <w:shd w:val="clear" w:color="auto" w:fill="C9DAF8"/>
            <w:tcMar>
              <w:top w:w="100" w:type="dxa"/>
              <w:left w:w="100" w:type="dxa"/>
              <w:bottom w:w="100" w:type="dxa"/>
              <w:right w:w="100" w:type="dxa"/>
            </w:tcMar>
          </w:tcPr>
          <w:p w14:paraId="000002B3" w14:textId="77777777" w:rsidR="00172861" w:rsidRDefault="00000000">
            <w:pPr>
              <w:widowControl w:val="0"/>
            </w:pPr>
            <w:r>
              <w:t>Tipo de recurso</w:t>
            </w:r>
          </w:p>
        </w:tc>
        <w:tc>
          <w:tcPr>
            <w:tcW w:w="11980" w:type="dxa"/>
            <w:shd w:val="clear" w:color="auto" w:fill="C9DAF8"/>
            <w:tcMar>
              <w:top w:w="100" w:type="dxa"/>
              <w:left w:w="100" w:type="dxa"/>
              <w:bottom w:w="100" w:type="dxa"/>
              <w:right w:w="100" w:type="dxa"/>
            </w:tcMar>
          </w:tcPr>
          <w:p w14:paraId="000002B4" w14:textId="77777777" w:rsidR="00172861" w:rsidRDefault="00000000">
            <w:pPr>
              <w:keepNext/>
              <w:keepLines/>
              <w:spacing w:after="60"/>
              <w:jc w:val="center"/>
            </w:pPr>
            <w:bookmarkStart w:id="36" w:name="_heading=h.23ckvvd" w:colFirst="0" w:colLast="0"/>
            <w:bookmarkEnd w:id="36"/>
            <w:r>
              <w:t>Cajón de texto de color</w:t>
            </w:r>
          </w:p>
        </w:tc>
      </w:tr>
      <w:tr w:rsidR="00172861" w14:paraId="332B65EF" w14:textId="77777777">
        <w:trPr>
          <w:trHeight w:val="420"/>
        </w:trPr>
        <w:tc>
          <w:tcPr>
            <w:tcW w:w="13412" w:type="dxa"/>
            <w:gridSpan w:val="2"/>
            <w:shd w:val="clear" w:color="auto" w:fill="auto"/>
            <w:tcMar>
              <w:top w:w="100" w:type="dxa"/>
              <w:left w:w="100" w:type="dxa"/>
              <w:bottom w:w="100" w:type="dxa"/>
              <w:right w:w="100" w:type="dxa"/>
            </w:tcMar>
          </w:tcPr>
          <w:p w14:paraId="000002B5" w14:textId="77777777" w:rsidR="00172861" w:rsidRDefault="00000000">
            <w:pPr>
              <w:jc w:val="both"/>
              <w:rPr>
                <w:b w:val="0"/>
                <w:color w:val="B7B7B7"/>
              </w:rPr>
            </w:pPr>
            <w:r>
              <w:rPr>
                <w:b w:val="0"/>
              </w:rPr>
              <w:t>Las herramientas de simulación son un recurso de gran ayuda para la gestión de los proyectos TI, también para evaluar el impacto en los cambios que se requieran realizar en la infraestructura TI, cargas, sobrecargas, comportamiento del sistema ante novedades como virus, caídas en la red, fallas eléctricas entre otros; por lo tanto, permite tener una visión amplia de la infraestructura TI y simular fallas en la misma con el fin de evitarlas.</w:t>
            </w:r>
          </w:p>
        </w:tc>
      </w:tr>
    </w:tbl>
    <w:p w14:paraId="000002B7" w14:textId="77777777" w:rsidR="00172861" w:rsidRDefault="00172861">
      <w:pPr>
        <w:spacing w:line="240" w:lineRule="auto"/>
      </w:pPr>
    </w:p>
    <w:p w14:paraId="000002B8" w14:textId="77777777" w:rsidR="00172861" w:rsidRDefault="00000000">
      <w:pPr>
        <w:keepNext/>
        <w:keepLines/>
        <w:spacing w:before="400" w:after="120" w:line="240" w:lineRule="auto"/>
        <w:jc w:val="both"/>
        <w:rPr>
          <w:color w:val="FF0000"/>
        </w:rPr>
      </w:pPr>
      <w:bookmarkStart w:id="37" w:name="_heading=h.aamnmy65h6o2" w:colFirst="0" w:colLast="0"/>
      <w:bookmarkEnd w:id="37"/>
      <w:r>
        <w:t>3. Evaluación de causas</w:t>
      </w:r>
    </w:p>
    <w:p w14:paraId="000002B9" w14:textId="77777777" w:rsidR="00172861" w:rsidRDefault="00172861">
      <w:pPr>
        <w:spacing w:line="240" w:lineRule="auto"/>
      </w:pPr>
    </w:p>
    <w:tbl>
      <w:tblPr>
        <w:tblStyle w:val="affffffffffffffffffffffffffffb"/>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22F25FF9" w14:textId="77777777">
        <w:trPr>
          <w:trHeight w:val="444"/>
        </w:trPr>
        <w:tc>
          <w:tcPr>
            <w:tcW w:w="13422" w:type="dxa"/>
            <w:shd w:val="clear" w:color="auto" w:fill="8DB3E2"/>
          </w:tcPr>
          <w:p w14:paraId="000002BA" w14:textId="77777777" w:rsidR="00172861" w:rsidRDefault="00000000">
            <w:pPr>
              <w:keepNext/>
              <w:keepLines/>
              <w:spacing w:before="400" w:after="120"/>
              <w:jc w:val="center"/>
              <w:rPr>
                <w:color w:val="FF0000"/>
              </w:rPr>
            </w:pPr>
            <w:r>
              <w:t xml:space="preserve">Cuadro de texto </w:t>
            </w:r>
          </w:p>
        </w:tc>
      </w:tr>
      <w:tr w:rsidR="00172861" w14:paraId="4758A2FE" w14:textId="77777777">
        <w:tc>
          <w:tcPr>
            <w:tcW w:w="13422" w:type="dxa"/>
          </w:tcPr>
          <w:p w14:paraId="000002BB" w14:textId="77777777" w:rsidR="00172861" w:rsidRDefault="00000000">
            <w:pPr>
              <w:jc w:val="both"/>
              <w:rPr>
                <w:b w:val="0"/>
                <w:color w:val="7F7F7F"/>
              </w:rPr>
            </w:pPr>
            <w:r>
              <w:rPr>
                <w:b w:val="0"/>
              </w:rPr>
              <w:t xml:space="preserve">El buen uso de un centro de datos no está ligado solamente a su infraestructura física, ni al control de las variables, también está estrechamente ligado al seguimiento, administración y monitoreo que se realice a cada uno de sus componentes con el fin de poder realizar evaluación y seguimiento al desempeño del mismo. </w:t>
            </w:r>
          </w:p>
        </w:tc>
      </w:tr>
    </w:tbl>
    <w:p w14:paraId="000002BC" w14:textId="77777777" w:rsidR="00172861" w:rsidRDefault="00172861">
      <w:pPr>
        <w:spacing w:line="240" w:lineRule="auto"/>
      </w:pPr>
    </w:p>
    <w:p w14:paraId="000002BD" w14:textId="77777777" w:rsidR="00172861" w:rsidRDefault="00172861">
      <w:pPr>
        <w:spacing w:line="240" w:lineRule="auto"/>
        <w:ind w:left="420"/>
        <w:jc w:val="both"/>
      </w:pPr>
    </w:p>
    <w:p w14:paraId="000002BE" w14:textId="77777777" w:rsidR="00172861" w:rsidRDefault="00000000">
      <w:pPr>
        <w:spacing w:line="240" w:lineRule="auto"/>
        <w:jc w:val="both"/>
        <w:rPr>
          <w:b/>
          <w:highlight w:val="white"/>
        </w:rPr>
      </w:pPr>
      <w:r>
        <w:rPr>
          <w:b/>
          <w:highlight w:val="white"/>
        </w:rPr>
        <w:t>Ejemplo aplicado a un caso TI</w:t>
      </w:r>
    </w:p>
    <w:p w14:paraId="000002BF" w14:textId="77777777" w:rsidR="00172861" w:rsidRDefault="00172861">
      <w:pPr>
        <w:spacing w:line="240" w:lineRule="auto"/>
        <w:ind w:left="420"/>
        <w:jc w:val="both"/>
        <w:rPr>
          <w:b/>
          <w:highlight w:val="white"/>
        </w:rPr>
      </w:pPr>
    </w:p>
    <w:p w14:paraId="000002C0" w14:textId="77777777" w:rsidR="00172861" w:rsidRDefault="00172861">
      <w:pPr>
        <w:spacing w:line="240" w:lineRule="auto"/>
      </w:pPr>
    </w:p>
    <w:tbl>
      <w:tblPr>
        <w:tblStyle w:val="affffffffffffffffffffffffffffc"/>
        <w:tblW w:w="13365"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1610"/>
      </w:tblGrid>
      <w:tr w:rsidR="00172861" w14:paraId="2E71D011" w14:textId="77777777">
        <w:trPr>
          <w:trHeight w:val="580"/>
        </w:trPr>
        <w:tc>
          <w:tcPr>
            <w:tcW w:w="1755" w:type="dxa"/>
            <w:shd w:val="clear" w:color="auto" w:fill="C9DAF8"/>
            <w:tcMar>
              <w:top w:w="100" w:type="dxa"/>
              <w:left w:w="100" w:type="dxa"/>
              <w:bottom w:w="100" w:type="dxa"/>
              <w:right w:w="100" w:type="dxa"/>
            </w:tcMar>
          </w:tcPr>
          <w:p w14:paraId="000002C1" w14:textId="77777777" w:rsidR="00172861" w:rsidRDefault="00000000">
            <w:pPr>
              <w:widowControl w:val="0"/>
              <w:jc w:val="center"/>
            </w:pPr>
            <w:bookmarkStart w:id="38" w:name="_heading=h.1y810tw" w:colFirst="0" w:colLast="0"/>
            <w:bookmarkEnd w:id="38"/>
            <w:r>
              <w:t>Tipo de recurso</w:t>
            </w:r>
          </w:p>
        </w:tc>
        <w:tc>
          <w:tcPr>
            <w:tcW w:w="11610" w:type="dxa"/>
            <w:shd w:val="clear" w:color="auto" w:fill="C9DAF8"/>
            <w:tcMar>
              <w:top w:w="100" w:type="dxa"/>
              <w:left w:w="100" w:type="dxa"/>
              <w:bottom w:w="100" w:type="dxa"/>
              <w:right w:w="100" w:type="dxa"/>
            </w:tcMar>
          </w:tcPr>
          <w:p w14:paraId="000002C2" w14:textId="77777777" w:rsidR="00172861" w:rsidRDefault="00000000">
            <w:pPr>
              <w:keepNext/>
              <w:keepLines/>
              <w:widowControl w:val="0"/>
              <w:spacing w:after="60"/>
              <w:jc w:val="center"/>
            </w:pPr>
            <w:bookmarkStart w:id="39" w:name="_heading=h.4i7ojhp" w:colFirst="0" w:colLast="0"/>
            <w:bookmarkEnd w:id="39"/>
            <w:r>
              <w:t>Acordeón tipo 1</w:t>
            </w:r>
          </w:p>
        </w:tc>
      </w:tr>
      <w:tr w:rsidR="00172861" w14:paraId="5F47D99E" w14:textId="77777777">
        <w:trPr>
          <w:trHeight w:val="420"/>
        </w:trPr>
        <w:tc>
          <w:tcPr>
            <w:tcW w:w="1755" w:type="dxa"/>
            <w:shd w:val="clear" w:color="auto" w:fill="auto"/>
            <w:tcMar>
              <w:top w:w="100" w:type="dxa"/>
              <w:left w:w="100" w:type="dxa"/>
              <w:bottom w:w="100" w:type="dxa"/>
              <w:right w:w="100" w:type="dxa"/>
            </w:tcMar>
          </w:tcPr>
          <w:p w14:paraId="000002C3" w14:textId="77777777" w:rsidR="00172861" w:rsidRDefault="00000000">
            <w:pPr>
              <w:widowControl w:val="0"/>
            </w:pPr>
            <w:r>
              <w:t>Introducción</w:t>
            </w:r>
          </w:p>
        </w:tc>
        <w:tc>
          <w:tcPr>
            <w:tcW w:w="11610" w:type="dxa"/>
            <w:shd w:val="clear" w:color="auto" w:fill="auto"/>
            <w:tcMar>
              <w:top w:w="100" w:type="dxa"/>
              <w:left w:w="100" w:type="dxa"/>
              <w:bottom w:w="100" w:type="dxa"/>
              <w:right w:w="100" w:type="dxa"/>
            </w:tcMar>
          </w:tcPr>
          <w:p w14:paraId="000002C4" w14:textId="77777777" w:rsidR="00172861" w:rsidRDefault="00000000">
            <w:pPr>
              <w:jc w:val="both"/>
              <w:rPr>
                <w:b w:val="0"/>
              </w:rPr>
            </w:pPr>
            <w:r>
              <w:rPr>
                <w:b w:val="0"/>
              </w:rPr>
              <w:t xml:space="preserve">Al momento de percatarse de una falla del equipo de cómputo que le permite acceder al sistema de información, un usuario registra un </w:t>
            </w:r>
            <w:r>
              <w:rPr>
                <w:b w:val="0"/>
                <w:i/>
                <w:color w:val="000000"/>
              </w:rPr>
              <w:t>ticket</w:t>
            </w:r>
            <w:r>
              <w:rPr>
                <w:b w:val="0"/>
                <w:color w:val="FF0000"/>
              </w:rPr>
              <w:t xml:space="preserve"> </w:t>
            </w:r>
            <w:r>
              <w:rPr>
                <w:b w:val="0"/>
              </w:rPr>
              <w:t xml:space="preserve">solicitando apoyo para su reparación, mismo que llega directamente al equipo de mesa de ayuda y este a su vez, realiza la asignación de acuerdo con su prioridad; el técnico delegado para resolver el </w:t>
            </w:r>
            <w:r>
              <w:rPr>
                <w:b w:val="0"/>
                <w:i/>
              </w:rPr>
              <w:t>ticket</w:t>
            </w:r>
            <w:r>
              <w:rPr>
                <w:b w:val="0"/>
              </w:rPr>
              <w:t xml:space="preserve"> contacta al usuario, realizan un acuerdo para la revisión e inmediatamente trabaja en función de su solución. </w:t>
            </w:r>
          </w:p>
          <w:p w14:paraId="000002C5" w14:textId="77777777" w:rsidR="00172861" w:rsidRDefault="00172861">
            <w:pPr>
              <w:jc w:val="both"/>
            </w:pPr>
          </w:p>
        </w:tc>
      </w:tr>
      <w:tr w:rsidR="00172861" w14:paraId="62745A23" w14:textId="77777777">
        <w:trPr>
          <w:trHeight w:val="420"/>
        </w:trPr>
        <w:tc>
          <w:tcPr>
            <w:tcW w:w="13365" w:type="dxa"/>
            <w:gridSpan w:val="2"/>
            <w:shd w:val="clear" w:color="auto" w:fill="auto"/>
            <w:tcMar>
              <w:top w:w="100" w:type="dxa"/>
              <w:left w:w="100" w:type="dxa"/>
              <w:bottom w:w="100" w:type="dxa"/>
              <w:right w:w="100" w:type="dxa"/>
            </w:tcMar>
          </w:tcPr>
          <w:p w14:paraId="000002C6" w14:textId="77777777" w:rsidR="00172861" w:rsidRDefault="00000000">
            <w:pPr>
              <w:widowControl w:val="0"/>
            </w:pPr>
            <w:r>
              <w:t>Servicio HelpDesk</w:t>
            </w:r>
          </w:p>
          <w:p w14:paraId="000002C7" w14:textId="77777777" w:rsidR="00172861" w:rsidRDefault="00000000">
            <w:pPr>
              <w:widowControl w:val="0"/>
              <w:jc w:val="center"/>
            </w:pPr>
            <w:r>
              <w:rPr>
                <w:noProof/>
              </w:rPr>
              <w:lastRenderedPageBreak/>
              <w:drawing>
                <wp:inline distT="114300" distB="114300" distL="114300" distR="114300" wp14:anchorId="0BA6E22E" wp14:editId="1C3FB676">
                  <wp:extent cx="5101590" cy="3398056"/>
                  <wp:effectExtent l="0" t="0" r="0" b="0"/>
                  <wp:docPr id="9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5101590" cy="3398056"/>
                          </a:xfrm>
                          <a:prstGeom prst="rect">
                            <a:avLst/>
                          </a:prstGeom>
                          <a:ln/>
                        </pic:spPr>
                      </pic:pic>
                    </a:graphicData>
                  </a:graphic>
                </wp:inline>
              </w:drawing>
            </w:r>
          </w:p>
          <w:p w14:paraId="000002C8" w14:textId="77777777" w:rsidR="00172861" w:rsidRDefault="00000000">
            <w:pPr>
              <w:widowControl w:val="0"/>
              <w:jc w:val="center"/>
              <w:rPr>
                <w:b w:val="0"/>
              </w:rPr>
            </w:pPr>
            <w:r>
              <w:t xml:space="preserve">Nota. </w:t>
            </w:r>
            <w:r>
              <w:rPr>
                <w:b w:val="0"/>
              </w:rPr>
              <w:t xml:space="preserve">Elaborar imagen </w:t>
            </w:r>
            <w:hyperlink r:id="rId84">
              <w:r>
                <w:rPr>
                  <w:b w:val="0"/>
                  <w:color w:val="1155CC"/>
                  <w:u w:val="single"/>
                </w:rPr>
                <w:t>228116_i24</w:t>
              </w:r>
            </w:hyperlink>
          </w:p>
        </w:tc>
      </w:tr>
      <w:tr w:rsidR="00172861" w14:paraId="76F8992A" w14:textId="77777777">
        <w:trPr>
          <w:trHeight w:val="420"/>
        </w:trPr>
        <w:tc>
          <w:tcPr>
            <w:tcW w:w="13365" w:type="dxa"/>
            <w:gridSpan w:val="2"/>
            <w:shd w:val="clear" w:color="auto" w:fill="auto"/>
            <w:tcMar>
              <w:top w:w="100" w:type="dxa"/>
              <w:left w:w="100" w:type="dxa"/>
              <w:bottom w:w="100" w:type="dxa"/>
              <w:right w:w="100" w:type="dxa"/>
            </w:tcMar>
          </w:tcPr>
          <w:p w14:paraId="000002CA" w14:textId="77777777" w:rsidR="00172861" w:rsidRDefault="00000000">
            <w:pPr>
              <w:widowControl w:val="0"/>
            </w:pPr>
            <w:r>
              <w:lastRenderedPageBreak/>
              <w:t>Reparación del equipo dañado</w:t>
            </w:r>
          </w:p>
          <w:p w14:paraId="000002CB" w14:textId="77777777" w:rsidR="00172861" w:rsidRDefault="00172861">
            <w:pPr>
              <w:widowControl w:val="0"/>
              <w:rPr>
                <w:color w:val="999999"/>
              </w:rPr>
            </w:pPr>
          </w:p>
          <w:p w14:paraId="000002CC" w14:textId="77777777" w:rsidR="00172861" w:rsidRDefault="00000000">
            <w:pPr>
              <w:jc w:val="both"/>
              <w:rPr>
                <w:b w:val="0"/>
                <w:color w:val="999999"/>
              </w:rPr>
            </w:pPr>
            <w:r>
              <w:rPr>
                <w:b w:val="0"/>
              </w:rPr>
              <w:t xml:space="preserve">El técnico requiere de insumos para reparar el equipo, así que instala la contingencia, solicita al departamento de compras el repuesto y una vez llega, resuelve el incidente en el equipo, acuerda nuevamente con el usuario la instalación del equipo principal, documenta el proceso de solución del </w:t>
            </w:r>
            <w:r>
              <w:rPr>
                <w:b w:val="0"/>
                <w:i/>
                <w:color w:val="FF0000"/>
              </w:rPr>
              <w:t>t</w:t>
            </w:r>
            <w:sdt>
              <w:sdtPr>
                <w:tag w:val="goog_rdk_22"/>
                <w:id w:val="1231420465"/>
              </w:sdtPr>
              <w:sdtContent>
                <w:commentRangeStart w:id="40"/>
              </w:sdtContent>
            </w:sdt>
            <w:r>
              <w:rPr>
                <w:b w:val="0"/>
                <w:i/>
                <w:color w:val="FF0000"/>
              </w:rPr>
              <w:t>icke</w:t>
            </w:r>
            <w:commentRangeEnd w:id="40"/>
            <w:r>
              <w:commentReference w:id="40"/>
            </w:r>
            <w:r>
              <w:rPr>
                <w:b w:val="0"/>
                <w:i/>
                <w:color w:val="FF0000"/>
              </w:rPr>
              <w:t>t</w:t>
            </w:r>
            <w:r>
              <w:rPr>
                <w:b w:val="0"/>
                <w:color w:val="FF0000"/>
              </w:rPr>
              <w:t xml:space="preserve"> </w:t>
            </w:r>
            <w:r>
              <w:rPr>
                <w:b w:val="0"/>
              </w:rPr>
              <w:t xml:space="preserve">y lo finaliza; por último, el usuario hará una calificación del servicio al técnico. </w:t>
            </w:r>
            <w:r>
              <w:rPr>
                <w:b w:val="0"/>
                <w:color w:val="999999"/>
              </w:rPr>
              <w:t xml:space="preserve">   </w:t>
            </w:r>
            <w:r>
              <w:rPr>
                <w:color w:val="999999"/>
              </w:rPr>
              <w:t xml:space="preserve">                             </w:t>
            </w:r>
          </w:p>
        </w:tc>
      </w:tr>
      <w:tr w:rsidR="00172861" w14:paraId="3A18D419" w14:textId="77777777">
        <w:trPr>
          <w:trHeight w:val="420"/>
        </w:trPr>
        <w:tc>
          <w:tcPr>
            <w:tcW w:w="13365" w:type="dxa"/>
            <w:gridSpan w:val="2"/>
            <w:shd w:val="clear" w:color="auto" w:fill="auto"/>
            <w:tcMar>
              <w:top w:w="100" w:type="dxa"/>
              <w:left w:w="100" w:type="dxa"/>
              <w:bottom w:w="100" w:type="dxa"/>
              <w:right w:w="100" w:type="dxa"/>
            </w:tcMar>
          </w:tcPr>
          <w:p w14:paraId="000002CE" w14:textId="77777777" w:rsidR="00172861" w:rsidRDefault="00000000">
            <w:pPr>
              <w:widowControl w:val="0"/>
            </w:pPr>
            <w:r>
              <w:lastRenderedPageBreak/>
              <w:t>Análisis de solución del requerimiento</w:t>
            </w:r>
          </w:p>
          <w:p w14:paraId="000002CF" w14:textId="77777777" w:rsidR="00172861" w:rsidRDefault="00172861">
            <w:pPr>
              <w:widowControl w:val="0"/>
              <w:rPr>
                <w:color w:val="999999"/>
              </w:rPr>
            </w:pPr>
          </w:p>
          <w:p w14:paraId="000002D0" w14:textId="77777777" w:rsidR="00172861" w:rsidRDefault="00000000">
            <w:pPr>
              <w:jc w:val="both"/>
              <w:rPr>
                <w:b w:val="0"/>
              </w:rPr>
            </w:pPr>
            <w:r>
              <w:rPr>
                <w:b w:val="0"/>
              </w:rPr>
              <w:t xml:space="preserve">Del anterior ejemplo se podrían obtener los siguientes indicadores: </w:t>
            </w:r>
          </w:p>
          <w:p w14:paraId="000002D1" w14:textId="77777777" w:rsidR="00172861" w:rsidRDefault="00000000">
            <w:pPr>
              <w:ind w:left="2834" w:hanging="566"/>
              <w:jc w:val="both"/>
              <w:rPr>
                <w:b w:val="0"/>
              </w:rPr>
            </w:pPr>
            <w:r>
              <w:rPr>
                <w:b w:val="0"/>
              </w:rPr>
              <w:t>1.</w:t>
            </w:r>
            <w:r>
              <w:rPr>
                <w:b w:val="0"/>
              </w:rPr>
              <w:tab/>
              <w:t xml:space="preserve">Tiempo en la asignación del servicio. </w:t>
            </w:r>
          </w:p>
          <w:p w14:paraId="000002D2" w14:textId="77777777" w:rsidR="00172861" w:rsidRDefault="00000000">
            <w:pPr>
              <w:ind w:left="2834" w:hanging="566"/>
              <w:jc w:val="both"/>
              <w:rPr>
                <w:b w:val="0"/>
              </w:rPr>
            </w:pPr>
            <w:r>
              <w:rPr>
                <w:b w:val="0"/>
              </w:rPr>
              <w:t>2.</w:t>
            </w:r>
            <w:r>
              <w:rPr>
                <w:b w:val="0"/>
              </w:rPr>
              <w:tab/>
              <w:t xml:space="preserve">Tiempo en contactar al usuario. </w:t>
            </w:r>
          </w:p>
          <w:p w14:paraId="000002D3" w14:textId="77777777" w:rsidR="00172861" w:rsidRDefault="00000000">
            <w:pPr>
              <w:ind w:left="2834" w:hanging="566"/>
              <w:jc w:val="both"/>
              <w:rPr>
                <w:b w:val="0"/>
              </w:rPr>
            </w:pPr>
            <w:r>
              <w:rPr>
                <w:b w:val="0"/>
              </w:rPr>
              <w:t>3.</w:t>
            </w:r>
            <w:r>
              <w:rPr>
                <w:b w:val="0"/>
              </w:rPr>
              <w:tab/>
              <w:t xml:space="preserve">Tiempo en la solución del servicio. </w:t>
            </w:r>
          </w:p>
          <w:p w14:paraId="000002D4" w14:textId="77777777" w:rsidR="00172861" w:rsidRDefault="00000000">
            <w:pPr>
              <w:ind w:left="2834" w:hanging="566"/>
              <w:jc w:val="both"/>
              <w:rPr>
                <w:b w:val="0"/>
              </w:rPr>
            </w:pPr>
            <w:r>
              <w:rPr>
                <w:b w:val="0"/>
              </w:rPr>
              <w:t>4.</w:t>
            </w:r>
            <w:r>
              <w:rPr>
                <w:b w:val="0"/>
              </w:rPr>
              <w:tab/>
              <w:t xml:space="preserve">Costo del </w:t>
            </w:r>
            <w:r>
              <w:rPr>
                <w:b w:val="0"/>
                <w:i/>
              </w:rPr>
              <w:t>ticket</w:t>
            </w:r>
            <w:r>
              <w:rPr>
                <w:b w:val="0"/>
              </w:rPr>
              <w:t xml:space="preserve"> (mano de obra, repuestos, etc.).</w:t>
            </w:r>
          </w:p>
          <w:p w14:paraId="000002D5" w14:textId="77777777" w:rsidR="00172861" w:rsidRDefault="00000000">
            <w:pPr>
              <w:ind w:left="2834" w:hanging="566"/>
              <w:jc w:val="both"/>
              <w:rPr>
                <w:b w:val="0"/>
              </w:rPr>
            </w:pPr>
            <w:r>
              <w:rPr>
                <w:b w:val="0"/>
              </w:rPr>
              <w:t>5.</w:t>
            </w:r>
            <w:r>
              <w:rPr>
                <w:b w:val="0"/>
              </w:rPr>
              <w:tab/>
              <w:t xml:space="preserve">Calificación del servicio. </w:t>
            </w:r>
          </w:p>
          <w:p w14:paraId="000002D6" w14:textId="77777777" w:rsidR="00172861" w:rsidRDefault="00000000">
            <w:pPr>
              <w:ind w:left="2834" w:hanging="566"/>
              <w:jc w:val="both"/>
              <w:rPr>
                <w:color w:val="999999"/>
              </w:rPr>
            </w:pPr>
            <w:r>
              <w:rPr>
                <w:b w:val="0"/>
              </w:rPr>
              <w:t>6.</w:t>
            </w:r>
            <w:r>
              <w:rPr>
                <w:b w:val="0"/>
              </w:rPr>
              <w:tab/>
              <w:t>Cantidad de servicios atendidos por hora, día, mes, año, etc.</w:t>
            </w:r>
            <w:r>
              <w:t xml:space="preserve"> </w:t>
            </w:r>
          </w:p>
        </w:tc>
      </w:tr>
      <w:tr w:rsidR="00172861" w14:paraId="658D9607" w14:textId="77777777">
        <w:trPr>
          <w:trHeight w:val="420"/>
        </w:trPr>
        <w:tc>
          <w:tcPr>
            <w:tcW w:w="13365" w:type="dxa"/>
            <w:gridSpan w:val="2"/>
            <w:shd w:val="clear" w:color="auto" w:fill="auto"/>
            <w:tcMar>
              <w:top w:w="100" w:type="dxa"/>
              <w:left w:w="100" w:type="dxa"/>
              <w:bottom w:w="100" w:type="dxa"/>
              <w:right w:w="100" w:type="dxa"/>
            </w:tcMar>
          </w:tcPr>
          <w:p w14:paraId="000002D8" w14:textId="77777777" w:rsidR="00172861" w:rsidRDefault="00000000">
            <w:pPr>
              <w:widowControl w:val="0"/>
            </w:pPr>
            <w:r>
              <w:t>Puntos a mejorar</w:t>
            </w:r>
          </w:p>
          <w:p w14:paraId="000002D9" w14:textId="77777777" w:rsidR="00172861" w:rsidRDefault="00172861">
            <w:pPr>
              <w:widowControl w:val="0"/>
            </w:pPr>
          </w:p>
          <w:p w14:paraId="000002DA" w14:textId="77777777" w:rsidR="00172861" w:rsidRDefault="00000000">
            <w:pPr>
              <w:jc w:val="both"/>
              <w:rPr>
                <w:b w:val="0"/>
              </w:rPr>
            </w:pPr>
            <w:r>
              <w:rPr>
                <w:b w:val="0"/>
              </w:rPr>
              <w:t xml:space="preserve">Como se puede apreciar, los indicadores permiten llevar control y de su análisis se obtienen datos valiosos para el área TI como lo son: </w:t>
            </w:r>
          </w:p>
          <w:p w14:paraId="000002DB" w14:textId="77777777" w:rsidR="00172861" w:rsidRDefault="00172861">
            <w:pPr>
              <w:ind w:left="420"/>
              <w:jc w:val="both"/>
              <w:rPr>
                <w:b w:val="0"/>
              </w:rPr>
            </w:pPr>
          </w:p>
          <w:p w14:paraId="000002DC" w14:textId="77777777" w:rsidR="00172861" w:rsidRDefault="00000000">
            <w:pPr>
              <w:ind w:left="2834" w:hanging="435"/>
              <w:jc w:val="both"/>
              <w:rPr>
                <w:b w:val="0"/>
              </w:rPr>
            </w:pPr>
            <w:r>
              <w:rPr>
                <w:b w:val="0"/>
              </w:rPr>
              <w:t>•</w:t>
            </w:r>
            <w:r>
              <w:rPr>
                <w:b w:val="0"/>
              </w:rPr>
              <w:tab/>
              <w:t xml:space="preserve">Acciones de mejora. </w:t>
            </w:r>
          </w:p>
          <w:p w14:paraId="000002DD" w14:textId="77777777" w:rsidR="00172861" w:rsidRDefault="00000000">
            <w:pPr>
              <w:ind w:left="2834" w:hanging="435"/>
              <w:jc w:val="both"/>
              <w:rPr>
                <w:b w:val="0"/>
              </w:rPr>
            </w:pPr>
            <w:r>
              <w:rPr>
                <w:b w:val="0"/>
              </w:rPr>
              <w:t>•</w:t>
            </w:r>
            <w:r>
              <w:rPr>
                <w:b w:val="0"/>
              </w:rPr>
              <w:tab/>
              <w:t xml:space="preserve">Implementación de buenas prácticas. </w:t>
            </w:r>
          </w:p>
          <w:p w14:paraId="000002DE" w14:textId="77777777" w:rsidR="00172861" w:rsidRDefault="00000000">
            <w:pPr>
              <w:ind w:left="2834" w:hanging="435"/>
              <w:jc w:val="both"/>
              <w:rPr>
                <w:b w:val="0"/>
              </w:rPr>
            </w:pPr>
            <w:r>
              <w:rPr>
                <w:b w:val="0"/>
              </w:rPr>
              <w:t>•</w:t>
            </w:r>
            <w:r>
              <w:rPr>
                <w:b w:val="0"/>
              </w:rPr>
              <w:tab/>
              <w:t xml:space="preserve">Acciones correctivas al proceso TI. </w:t>
            </w:r>
          </w:p>
          <w:p w14:paraId="000002DF" w14:textId="77777777" w:rsidR="00172861" w:rsidRDefault="00000000">
            <w:pPr>
              <w:ind w:left="2834" w:hanging="435"/>
              <w:jc w:val="both"/>
              <w:rPr>
                <w:b w:val="0"/>
              </w:rPr>
            </w:pPr>
            <w:r>
              <w:rPr>
                <w:b w:val="0"/>
              </w:rPr>
              <w:t>•</w:t>
            </w:r>
            <w:r>
              <w:rPr>
                <w:b w:val="0"/>
              </w:rPr>
              <w:tab/>
              <w:t xml:space="preserve">Acciones correctivas al proceso de prestación de servicio. </w:t>
            </w:r>
          </w:p>
          <w:p w14:paraId="000002E0" w14:textId="77777777" w:rsidR="00172861" w:rsidRDefault="00000000">
            <w:pPr>
              <w:ind w:left="2834" w:hanging="435"/>
              <w:jc w:val="both"/>
              <w:rPr>
                <w:b w:val="0"/>
              </w:rPr>
            </w:pPr>
            <w:r>
              <w:rPr>
                <w:b w:val="0"/>
              </w:rPr>
              <w:t>•</w:t>
            </w:r>
            <w:r>
              <w:rPr>
                <w:b w:val="0"/>
              </w:rPr>
              <w:tab/>
              <w:t xml:space="preserve">Solicitar capacitación sobre atención al usuario, tiempos de respuesta, normatividad, ITIL, etc. </w:t>
            </w:r>
          </w:p>
          <w:p w14:paraId="000002E1" w14:textId="77777777" w:rsidR="00172861" w:rsidRDefault="00172861">
            <w:pPr>
              <w:widowControl w:val="0"/>
              <w:rPr>
                <w:color w:val="999999"/>
              </w:rPr>
            </w:pPr>
          </w:p>
        </w:tc>
      </w:tr>
      <w:tr w:rsidR="00172861" w14:paraId="03C1674F" w14:textId="77777777">
        <w:trPr>
          <w:trHeight w:val="420"/>
        </w:trPr>
        <w:tc>
          <w:tcPr>
            <w:tcW w:w="13365" w:type="dxa"/>
            <w:gridSpan w:val="2"/>
            <w:shd w:val="clear" w:color="auto" w:fill="auto"/>
            <w:tcMar>
              <w:top w:w="100" w:type="dxa"/>
              <w:left w:w="100" w:type="dxa"/>
              <w:bottom w:w="100" w:type="dxa"/>
              <w:right w:w="100" w:type="dxa"/>
            </w:tcMar>
          </w:tcPr>
          <w:p w14:paraId="000002E3" w14:textId="77777777" w:rsidR="00172861" w:rsidRDefault="00000000">
            <w:pPr>
              <w:widowControl w:val="0"/>
            </w:pPr>
            <w:r>
              <w:t>Indicadores</w:t>
            </w:r>
          </w:p>
          <w:p w14:paraId="000002E4" w14:textId="77777777" w:rsidR="00172861" w:rsidRDefault="00000000">
            <w:pPr>
              <w:jc w:val="both"/>
              <w:rPr>
                <w:b w:val="0"/>
                <w:color w:val="999999"/>
              </w:rPr>
            </w:pPr>
            <w:r>
              <w:rPr>
                <w:b w:val="0"/>
              </w:rPr>
              <w:t>En cualquier actividad se puede implementar un indicador, realizar seguimiento y aplicar las retroalimentaciones necesarias según los requerimientos</w:t>
            </w:r>
            <w:r>
              <w:rPr>
                <w:b w:val="0"/>
                <w:color w:val="FF0000"/>
              </w:rPr>
              <w:t>,</w:t>
            </w:r>
            <w:r>
              <w:rPr>
                <w:b w:val="0"/>
              </w:rPr>
              <w:t xml:space="preserve"> garantiza que se corrijan las novedades, ofrecer un mejor servicio y mantener la infraestructura TI en condiciones óptimas de funcionamiento.</w:t>
            </w:r>
            <w:r>
              <w:t xml:space="preserve"> </w:t>
            </w:r>
          </w:p>
        </w:tc>
      </w:tr>
    </w:tbl>
    <w:p w14:paraId="000002E6" w14:textId="77777777" w:rsidR="00172861" w:rsidRDefault="00172861">
      <w:pPr>
        <w:spacing w:line="240" w:lineRule="auto"/>
      </w:pPr>
    </w:p>
    <w:p w14:paraId="000002E7" w14:textId="77777777" w:rsidR="00172861" w:rsidRDefault="00172861">
      <w:pPr>
        <w:spacing w:line="240" w:lineRule="auto"/>
        <w:ind w:left="420"/>
        <w:jc w:val="both"/>
      </w:pPr>
    </w:p>
    <w:p w14:paraId="000002E8" w14:textId="77777777" w:rsidR="00172861" w:rsidRDefault="00172861">
      <w:pPr>
        <w:spacing w:line="240" w:lineRule="auto"/>
      </w:pPr>
    </w:p>
    <w:tbl>
      <w:tblPr>
        <w:tblStyle w:val="affffffffffffffffffffffffffffd"/>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1700"/>
      </w:tblGrid>
      <w:tr w:rsidR="00172861" w14:paraId="2DA4F03B" w14:textId="77777777">
        <w:trPr>
          <w:trHeight w:val="580"/>
        </w:trPr>
        <w:tc>
          <w:tcPr>
            <w:tcW w:w="1710" w:type="dxa"/>
            <w:shd w:val="clear" w:color="auto" w:fill="C9DAF8"/>
            <w:tcMar>
              <w:top w:w="100" w:type="dxa"/>
              <w:left w:w="100" w:type="dxa"/>
              <w:bottom w:w="100" w:type="dxa"/>
              <w:right w:w="100" w:type="dxa"/>
            </w:tcMar>
          </w:tcPr>
          <w:p w14:paraId="000002E9" w14:textId="77777777" w:rsidR="00172861" w:rsidRDefault="00000000">
            <w:pPr>
              <w:widowControl w:val="0"/>
              <w:jc w:val="center"/>
            </w:pPr>
            <w:r>
              <w:lastRenderedPageBreak/>
              <w:t>Tipo de recurso</w:t>
            </w:r>
          </w:p>
        </w:tc>
        <w:tc>
          <w:tcPr>
            <w:tcW w:w="11700" w:type="dxa"/>
            <w:shd w:val="clear" w:color="auto" w:fill="C9DAF8"/>
            <w:tcMar>
              <w:top w:w="100" w:type="dxa"/>
              <w:left w:w="100" w:type="dxa"/>
              <w:bottom w:w="100" w:type="dxa"/>
              <w:right w:w="100" w:type="dxa"/>
            </w:tcMar>
          </w:tcPr>
          <w:p w14:paraId="000002EA" w14:textId="77777777" w:rsidR="00172861" w:rsidRDefault="00000000">
            <w:pPr>
              <w:keepNext/>
              <w:keepLines/>
              <w:widowControl w:val="0"/>
              <w:spacing w:after="60"/>
              <w:jc w:val="center"/>
            </w:pPr>
            <w:bookmarkStart w:id="41" w:name="_heading=h.2xcytpi" w:colFirst="0" w:colLast="0"/>
            <w:bookmarkEnd w:id="41"/>
            <w:r>
              <w:t>Acordeón tipo 2</w:t>
            </w:r>
          </w:p>
        </w:tc>
      </w:tr>
      <w:tr w:rsidR="00172861" w14:paraId="014E0D16" w14:textId="77777777">
        <w:trPr>
          <w:trHeight w:val="420"/>
        </w:trPr>
        <w:tc>
          <w:tcPr>
            <w:tcW w:w="1710" w:type="dxa"/>
            <w:shd w:val="clear" w:color="auto" w:fill="auto"/>
            <w:tcMar>
              <w:top w:w="100" w:type="dxa"/>
              <w:left w:w="100" w:type="dxa"/>
              <w:bottom w:w="100" w:type="dxa"/>
              <w:right w:w="100" w:type="dxa"/>
            </w:tcMar>
          </w:tcPr>
          <w:p w14:paraId="000002EB" w14:textId="77777777" w:rsidR="00172861" w:rsidRDefault="00000000">
            <w:pPr>
              <w:widowControl w:val="0"/>
            </w:pPr>
            <w:r>
              <w:t>Introducción</w:t>
            </w:r>
          </w:p>
        </w:tc>
        <w:tc>
          <w:tcPr>
            <w:tcW w:w="11700" w:type="dxa"/>
            <w:shd w:val="clear" w:color="auto" w:fill="auto"/>
            <w:tcMar>
              <w:top w:w="100" w:type="dxa"/>
              <w:left w:w="100" w:type="dxa"/>
              <w:bottom w:w="100" w:type="dxa"/>
              <w:right w:w="100" w:type="dxa"/>
            </w:tcMar>
          </w:tcPr>
          <w:p w14:paraId="000002EC" w14:textId="77777777" w:rsidR="00172861" w:rsidRDefault="00000000">
            <w:pPr>
              <w:jc w:val="both"/>
              <w:rPr>
                <w:b w:val="0"/>
              </w:rPr>
            </w:pPr>
            <w:r>
              <w:rPr>
                <w:b w:val="0"/>
              </w:rPr>
              <w:t xml:space="preserve">Las recomendaciones de ASHRAE permiten tener indicadores de seguimiento y control para los </w:t>
            </w:r>
            <w:r>
              <w:rPr>
                <w:b w:val="0"/>
                <w:i/>
              </w:rPr>
              <w:t>data center</w:t>
            </w:r>
            <w:r>
              <w:rPr>
                <w:b w:val="0"/>
              </w:rPr>
              <w:t>, por citar un ejemplo el desempeño del enfriamiento está regulado por la métrica PUE (</w:t>
            </w:r>
            <w:r>
              <w:rPr>
                <w:b w:val="0"/>
                <w:i/>
              </w:rPr>
              <w:t>Power Usage Effectiveness</w:t>
            </w:r>
            <w:r>
              <w:rPr>
                <w:b w:val="0"/>
              </w:rPr>
              <w:t xml:space="preserve">) que mide la eficiencia energética de la infraestructura del </w:t>
            </w:r>
            <w:sdt>
              <w:sdtPr>
                <w:tag w:val="goog_rdk_23"/>
                <w:id w:val="1463921037"/>
              </w:sdtPr>
              <w:sdtContent>
                <w:commentRangeStart w:id="42"/>
              </w:sdtContent>
            </w:sdt>
            <w:r>
              <w:rPr>
                <w:b w:val="0"/>
                <w:i/>
                <w:color w:val="FF0000"/>
              </w:rPr>
              <w:t>data center</w:t>
            </w:r>
            <w:r>
              <w:rPr>
                <w:b w:val="0"/>
                <w:i/>
              </w:rPr>
              <w:t>.</w:t>
            </w:r>
            <w:commentRangeEnd w:id="42"/>
            <w:r>
              <w:commentReference w:id="42"/>
            </w:r>
          </w:p>
        </w:tc>
      </w:tr>
      <w:tr w:rsidR="00172861" w14:paraId="2A58BBEB" w14:textId="77777777">
        <w:trPr>
          <w:trHeight w:val="420"/>
        </w:trPr>
        <w:tc>
          <w:tcPr>
            <w:tcW w:w="13410" w:type="dxa"/>
            <w:gridSpan w:val="2"/>
            <w:shd w:val="clear" w:color="auto" w:fill="auto"/>
            <w:tcMar>
              <w:top w:w="100" w:type="dxa"/>
              <w:left w:w="100" w:type="dxa"/>
              <w:bottom w:w="100" w:type="dxa"/>
              <w:right w:w="100" w:type="dxa"/>
            </w:tcMar>
          </w:tcPr>
          <w:p w14:paraId="000002ED" w14:textId="77777777" w:rsidR="00172861" w:rsidRDefault="00000000">
            <w:pPr>
              <w:widowControl w:val="0"/>
            </w:pPr>
            <w:r>
              <w:t>Indicadores de seguimiento y control</w:t>
            </w:r>
          </w:p>
          <w:p w14:paraId="000002EE" w14:textId="77777777" w:rsidR="00172861" w:rsidRDefault="00000000">
            <w:pPr>
              <w:widowControl w:val="0"/>
              <w:jc w:val="center"/>
            </w:pPr>
            <w:r>
              <w:rPr>
                <w:noProof/>
              </w:rPr>
              <w:drawing>
                <wp:inline distT="114300" distB="114300" distL="114300" distR="114300" wp14:anchorId="534785BD" wp14:editId="79E27853">
                  <wp:extent cx="5187315" cy="3414435"/>
                  <wp:effectExtent l="0" t="0" r="0" b="0"/>
                  <wp:docPr id="9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187315" cy="3414435"/>
                          </a:xfrm>
                          <a:prstGeom prst="rect">
                            <a:avLst/>
                          </a:prstGeom>
                          <a:ln/>
                        </pic:spPr>
                      </pic:pic>
                    </a:graphicData>
                  </a:graphic>
                </wp:inline>
              </w:drawing>
            </w:r>
          </w:p>
          <w:p w14:paraId="000002EF" w14:textId="77777777" w:rsidR="00172861" w:rsidRDefault="00172861">
            <w:pPr>
              <w:widowControl w:val="0"/>
              <w:jc w:val="center"/>
            </w:pPr>
          </w:p>
          <w:p w14:paraId="000002F0" w14:textId="77777777" w:rsidR="00172861" w:rsidRDefault="00000000">
            <w:pPr>
              <w:jc w:val="center"/>
              <w:rPr>
                <w:b w:val="0"/>
              </w:rPr>
            </w:pPr>
            <w:r>
              <w:lastRenderedPageBreak/>
              <w:t xml:space="preserve">Nota. </w:t>
            </w:r>
            <w:r>
              <w:rPr>
                <w:b w:val="0"/>
              </w:rPr>
              <w:t xml:space="preserve">Elaborar imagen </w:t>
            </w:r>
            <w:hyperlink r:id="rId86">
              <w:r>
                <w:rPr>
                  <w:b w:val="0"/>
                  <w:color w:val="1155CC"/>
                  <w:u w:val="single"/>
                </w:rPr>
                <w:t>228116_i25</w:t>
              </w:r>
            </w:hyperlink>
          </w:p>
        </w:tc>
      </w:tr>
      <w:tr w:rsidR="00172861" w14:paraId="292DDF52" w14:textId="77777777">
        <w:trPr>
          <w:trHeight w:val="420"/>
        </w:trPr>
        <w:tc>
          <w:tcPr>
            <w:tcW w:w="13410" w:type="dxa"/>
            <w:gridSpan w:val="2"/>
            <w:shd w:val="clear" w:color="auto" w:fill="auto"/>
            <w:tcMar>
              <w:top w:w="100" w:type="dxa"/>
              <w:left w:w="100" w:type="dxa"/>
              <w:bottom w:w="100" w:type="dxa"/>
              <w:right w:w="100" w:type="dxa"/>
            </w:tcMar>
          </w:tcPr>
          <w:p w14:paraId="000002F2" w14:textId="77777777" w:rsidR="00172861" w:rsidRDefault="00000000">
            <w:pPr>
              <w:widowControl w:val="0"/>
            </w:pPr>
            <w:r>
              <w:lastRenderedPageBreak/>
              <w:t xml:space="preserve">Ambiente físico </w:t>
            </w:r>
            <w:r>
              <w:rPr>
                <w:i/>
              </w:rPr>
              <w:t>data center</w:t>
            </w:r>
          </w:p>
          <w:p w14:paraId="000002F3" w14:textId="77777777" w:rsidR="00172861" w:rsidRDefault="00000000">
            <w:pPr>
              <w:jc w:val="both"/>
              <w:rPr>
                <w:b w:val="0"/>
              </w:rPr>
            </w:pPr>
            <w:r>
              <w:rPr>
                <w:b w:val="0"/>
              </w:rPr>
              <w:t>Como explica Alfonso. G. (2016) en su blog, este indicador tiene tres unidades como ejes centrales de operación:</w:t>
            </w:r>
          </w:p>
          <w:p w14:paraId="000002F4" w14:textId="77777777" w:rsidR="00172861" w:rsidRDefault="00172861">
            <w:pPr>
              <w:ind w:left="420"/>
              <w:jc w:val="both"/>
              <w:rPr>
                <w:b w:val="0"/>
              </w:rPr>
            </w:pPr>
          </w:p>
          <w:p w14:paraId="000002F5" w14:textId="77777777" w:rsidR="00172861" w:rsidRDefault="00000000">
            <w:pPr>
              <w:numPr>
                <w:ilvl w:val="0"/>
                <w:numId w:val="1"/>
              </w:numPr>
              <w:jc w:val="both"/>
              <w:rPr>
                <w:b w:val="0"/>
              </w:rPr>
            </w:pPr>
            <w:r>
              <w:rPr>
                <w:b w:val="0"/>
              </w:rPr>
              <w:t xml:space="preserve">Razón PUE: define la banda de operación como representación del índice de eficiencia energética. </w:t>
            </w:r>
          </w:p>
          <w:p w14:paraId="000002F6" w14:textId="77777777" w:rsidR="00172861" w:rsidRDefault="00000000">
            <w:pPr>
              <w:numPr>
                <w:ilvl w:val="0"/>
                <w:numId w:val="1"/>
              </w:numPr>
              <w:jc w:val="both"/>
              <w:rPr>
                <w:b w:val="0"/>
              </w:rPr>
            </w:pPr>
            <w:r>
              <w:rPr>
                <w:b w:val="0"/>
              </w:rPr>
              <w:t xml:space="preserve">Conformidad Térmica TI: toma la operación de los equipos TI a temperaturas y condiciones normales de funcionamiento. </w:t>
            </w:r>
          </w:p>
          <w:p w14:paraId="000002F7" w14:textId="77777777" w:rsidR="00172861" w:rsidRDefault="00000000">
            <w:pPr>
              <w:numPr>
                <w:ilvl w:val="0"/>
                <w:numId w:val="1"/>
              </w:numPr>
              <w:jc w:val="both"/>
              <w:rPr>
                <w:b w:val="0"/>
              </w:rPr>
            </w:pPr>
            <w:r>
              <w:rPr>
                <w:b w:val="0"/>
              </w:rPr>
              <w:t xml:space="preserve">Resiliencia Térmica TI: operación de equipos TI ante una eventualidad o mantenimiento del sistema de aire acondicionado. </w:t>
            </w:r>
          </w:p>
        </w:tc>
      </w:tr>
      <w:tr w:rsidR="00172861" w14:paraId="5FDD0D90" w14:textId="77777777">
        <w:trPr>
          <w:trHeight w:val="420"/>
        </w:trPr>
        <w:tc>
          <w:tcPr>
            <w:tcW w:w="13410" w:type="dxa"/>
            <w:gridSpan w:val="2"/>
            <w:shd w:val="clear" w:color="auto" w:fill="auto"/>
            <w:tcMar>
              <w:top w:w="100" w:type="dxa"/>
              <w:left w:w="100" w:type="dxa"/>
              <w:bottom w:w="100" w:type="dxa"/>
              <w:right w:w="100" w:type="dxa"/>
            </w:tcMar>
          </w:tcPr>
          <w:p w14:paraId="000002F9" w14:textId="77777777" w:rsidR="00172861" w:rsidRDefault="00000000">
            <w:pPr>
              <w:jc w:val="both"/>
            </w:pPr>
            <w:r>
              <w:t>Estándares internacionales</w:t>
            </w:r>
          </w:p>
          <w:p w14:paraId="000002FA" w14:textId="77777777" w:rsidR="00172861" w:rsidRDefault="00172861">
            <w:pPr>
              <w:jc w:val="both"/>
            </w:pPr>
          </w:p>
          <w:p w14:paraId="000002FB" w14:textId="77777777" w:rsidR="00172861" w:rsidRDefault="00000000">
            <w:pPr>
              <w:jc w:val="both"/>
              <w:rPr>
                <w:b w:val="0"/>
              </w:rPr>
            </w:pPr>
            <w:r>
              <w:rPr>
                <w:b w:val="0"/>
              </w:rPr>
              <w:t xml:space="preserve">Adoptar los estándares internacionales garantizan la ejecución de políticas empresariales enfocadas en buenas prácticas, también se pueden crear indicadores de acuerdo a las necesidades organizacionales mucho más sencillos y que permiten realizar seguimiento al centro de datos y al personal TI encargado de su administración. </w:t>
            </w:r>
          </w:p>
          <w:p w14:paraId="000002FC" w14:textId="77777777" w:rsidR="00172861" w:rsidRDefault="00172861">
            <w:pPr>
              <w:widowControl w:val="0"/>
              <w:rPr>
                <w:color w:val="999999"/>
              </w:rPr>
            </w:pPr>
          </w:p>
        </w:tc>
      </w:tr>
      <w:tr w:rsidR="00172861" w14:paraId="3E5E3B6C" w14:textId="77777777">
        <w:trPr>
          <w:trHeight w:val="420"/>
        </w:trPr>
        <w:tc>
          <w:tcPr>
            <w:tcW w:w="13410" w:type="dxa"/>
            <w:gridSpan w:val="2"/>
            <w:shd w:val="clear" w:color="auto" w:fill="auto"/>
            <w:tcMar>
              <w:top w:w="100" w:type="dxa"/>
              <w:left w:w="100" w:type="dxa"/>
              <w:bottom w:w="100" w:type="dxa"/>
              <w:right w:w="100" w:type="dxa"/>
            </w:tcMar>
          </w:tcPr>
          <w:p w14:paraId="000002FE" w14:textId="77777777" w:rsidR="00172861" w:rsidRDefault="00000000">
            <w:pPr>
              <w:widowControl w:val="0"/>
            </w:pPr>
            <w:r>
              <w:t>Indicadores</w:t>
            </w:r>
          </w:p>
          <w:p w14:paraId="000002FF" w14:textId="77777777" w:rsidR="00172861" w:rsidRDefault="00000000">
            <w:pPr>
              <w:jc w:val="both"/>
              <w:rPr>
                <w:b w:val="0"/>
              </w:rPr>
            </w:pPr>
            <w:r>
              <w:rPr>
                <w:b w:val="0"/>
              </w:rPr>
              <w:t>Algunos de los indicadores son:</w:t>
            </w:r>
          </w:p>
          <w:p w14:paraId="00000300" w14:textId="77777777" w:rsidR="00172861" w:rsidRDefault="00172861">
            <w:pPr>
              <w:ind w:left="420"/>
              <w:jc w:val="both"/>
              <w:rPr>
                <w:b w:val="0"/>
              </w:rPr>
            </w:pPr>
          </w:p>
          <w:p w14:paraId="00000301" w14:textId="77777777" w:rsidR="00172861" w:rsidRDefault="00000000">
            <w:pPr>
              <w:numPr>
                <w:ilvl w:val="0"/>
                <w:numId w:val="4"/>
              </w:numPr>
              <w:jc w:val="both"/>
              <w:rPr>
                <w:b w:val="0"/>
              </w:rPr>
            </w:pPr>
            <w:r>
              <w:rPr>
                <w:b w:val="0"/>
              </w:rPr>
              <w:t xml:space="preserve">Tiempo de disponibilidad. </w:t>
            </w:r>
          </w:p>
          <w:p w14:paraId="00000302" w14:textId="77777777" w:rsidR="00172861" w:rsidRDefault="00000000">
            <w:pPr>
              <w:numPr>
                <w:ilvl w:val="0"/>
                <w:numId w:val="4"/>
              </w:numPr>
              <w:jc w:val="both"/>
              <w:rPr>
                <w:b w:val="0"/>
              </w:rPr>
            </w:pPr>
            <w:r>
              <w:rPr>
                <w:b w:val="0"/>
              </w:rPr>
              <w:t xml:space="preserve">Consumo energético. </w:t>
            </w:r>
          </w:p>
          <w:p w14:paraId="00000303" w14:textId="77777777" w:rsidR="00172861" w:rsidRDefault="00000000">
            <w:pPr>
              <w:numPr>
                <w:ilvl w:val="0"/>
                <w:numId w:val="4"/>
              </w:numPr>
              <w:jc w:val="both"/>
              <w:rPr>
                <w:b w:val="0"/>
              </w:rPr>
            </w:pPr>
            <w:r>
              <w:rPr>
                <w:b w:val="0"/>
              </w:rPr>
              <w:t xml:space="preserve">Cantidad de caídas al año. </w:t>
            </w:r>
          </w:p>
          <w:p w14:paraId="00000304" w14:textId="77777777" w:rsidR="00172861" w:rsidRDefault="00000000">
            <w:pPr>
              <w:numPr>
                <w:ilvl w:val="0"/>
                <w:numId w:val="4"/>
              </w:numPr>
              <w:jc w:val="both"/>
              <w:rPr>
                <w:b w:val="0"/>
              </w:rPr>
            </w:pPr>
            <w:r>
              <w:rPr>
                <w:b w:val="0"/>
              </w:rPr>
              <w:t xml:space="preserve">Tiempo de respuesta a las eventualidades. </w:t>
            </w:r>
          </w:p>
          <w:p w14:paraId="00000305" w14:textId="77777777" w:rsidR="00172861" w:rsidRDefault="00000000">
            <w:pPr>
              <w:numPr>
                <w:ilvl w:val="0"/>
                <w:numId w:val="4"/>
              </w:numPr>
              <w:jc w:val="both"/>
              <w:rPr>
                <w:b w:val="0"/>
              </w:rPr>
            </w:pPr>
            <w:r>
              <w:rPr>
                <w:b w:val="0"/>
              </w:rPr>
              <w:t xml:space="preserve">Costos de operación. </w:t>
            </w:r>
          </w:p>
          <w:p w14:paraId="00000306" w14:textId="77777777" w:rsidR="00172861" w:rsidRDefault="00000000">
            <w:pPr>
              <w:numPr>
                <w:ilvl w:val="0"/>
                <w:numId w:val="4"/>
              </w:numPr>
              <w:jc w:val="both"/>
              <w:rPr>
                <w:b w:val="0"/>
              </w:rPr>
            </w:pPr>
            <w:r>
              <w:rPr>
                <w:b w:val="0"/>
              </w:rPr>
              <w:t xml:space="preserve">Cantidad de correctivos aplicados en un período de tiempo determinado. </w:t>
            </w:r>
          </w:p>
          <w:p w14:paraId="00000307" w14:textId="77777777" w:rsidR="00172861" w:rsidRDefault="00000000">
            <w:pPr>
              <w:numPr>
                <w:ilvl w:val="0"/>
                <w:numId w:val="4"/>
              </w:numPr>
              <w:jc w:val="both"/>
              <w:rPr>
                <w:b w:val="0"/>
              </w:rPr>
            </w:pPr>
            <w:r>
              <w:rPr>
                <w:b w:val="0"/>
              </w:rPr>
              <w:lastRenderedPageBreak/>
              <w:t>Equipo TI encargado de realizar las actividades y la cantidad de actividades resueltas en un periodo de tiempo establecido.</w:t>
            </w:r>
          </w:p>
          <w:p w14:paraId="00000308" w14:textId="77777777" w:rsidR="00172861" w:rsidRDefault="00000000">
            <w:pPr>
              <w:numPr>
                <w:ilvl w:val="0"/>
                <w:numId w:val="4"/>
              </w:numPr>
              <w:jc w:val="both"/>
              <w:rPr>
                <w:b w:val="0"/>
              </w:rPr>
            </w:pPr>
            <w:r>
              <w:rPr>
                <w:b w:val="0"/>
              </w:rPr>
              <w:t>Cantidad de alertas.</w:t>
            </w:r>
          </w:p>
          <w:p w14:paraId="00000309" w14:textId="77777777" w:rsidR="00172861" w:rsidRDefault="00000000">
            <w:pPr>
              <w:numPr>
                <w:ilvl w:val="0"/>
                <w:numId w:val="4"/>
              </w:numPr>
              <w:jc w:val="both"/>
              <w:rPr>
                <w:b w:val="0"/>
              </w:rPr>
            </w:pPr>
            <w:r>
              <w:rPr>
                <w:b w:val="0"/>
              </w:rPr>
              <w:t xml:space="preserve">etc.  </w:t>
            </w:r>
          </w:p>
          <w:p w14:paraId="0000030A" w14:textId="77777777" w:rsidR="00172861" w:rsidRDefault="00172861">
            <w:pPr>
              <w:widowControl w:val="0"/>
              <w:rPr>
                <w:color w:val="999999"/>
              </w:rPr>
            </w:pPr>
          </w:p>
        </w:tc>
      </w:tr>
      <w:tr w:rsidR="00172861" w14:paraId="401A61D2" w14:textId="77777777">
        <w:trPr>
          <w:trHeight w:val="420"/>
        </w:trPr>
        <w:tc>
          <w:tcPr>
            <w:tcW w:w="13410" w:type="dxa"/>
            <w:gridSpan w:val="2"/>
            <w:shd w:val="clear" w:color="auto" w:fill="auto"/>
            <w:tcMar>
              <w:top w:w="100" w:type="dxa"/>
              <w:left w:w="100" w:type="dxa"/>
              <w:bottom w:w="100" w:type="dxa"/>
              <w:right w:w="100" w:type="dxa"/>
            </w:tcMar>
          </w:tcPr>
          <w:p w14:paraId="0000030C" w14:textId="77777777" w:rsidR="00172861" w:rsidRDefault="00000000">
            <w:pPr>
              <w:widowControl w:val="0"/>
            </w:pPr>
            <w:r>
              <w:lastRenderedPageBreak/>
              <w:t xml:space="preserve">Estadísticas </w:t>
            </w:r>
            <w:r>
              <w:rPr>
                <w:i/>
              </w:rPr>
              <w:t>data center</w:t>
            </w:r>
          </w:p>
          <w:p w14:paraId="0000030D" w14:textId="77777777" w:rsidR="00172861" w:rsidRDefault="00000000">
            <w:pPr>
              <w:jc w:val="both"/>
              <w:rPr>
                <w:b w:val="0"/>
                <w:color w:val="999999"/>
              </w:rPr>
            </w:pPr>
            <w:r>
              <w:rPr>
                <w:b w:val="0"/>
              </w:rPr>
              <w:t>Así, se podrán llevar datos estadísticos sobre el centro de datos y su funcionamiento, entender su dinámica y evitar fallas; también personalizar los indicadores de gestión del centro de datos de acuerdo a las dinámicas organizacionales propias de cada institución.</w:t>
            </w:r>
          </w:p>
        </w:tc>
      </w:tr>
    </w:tbl>
    <w:p w14:paraId="0000030F" w14:textId="77777777" w:rsidR="00172861" w:rsidRDefault="00172861">
      <w:pPr>
        <w:spacing w:line="240" w:lineRule="auto"/>
        <w:ind w:left="425"/>
        <w:jc w:val="both"/>
      </w:pPr>
    </w:p>
    <w:p w14:paraId="00000310" w14:textId="77777777" w:rsidR="00172861" w:rsidRDefault="00000000">
      <w:pPr>
        <w:keepNext/>
        <w:keepLines/>
        <w:spacing w:before="400" w:after="120" w:line="240" w:lineRule="auto"/>
        <w:jc w:val="both"/>
      </w:pPr>
      <w:bookmarkStart w:id="43" w:name="_heading=h.jqj4gnp7khnq" w:colFirst="0" w:colLast="0"/>
      <w:bookmarkEnd w:id="43"/>
      <w:r>
        <w:t>4. Uso de recursos medioambientales</w:t>
      </w:r>
    </w:p>
    <w:p w14:paraId="00000311" w14:textId="77777777" w:rsidR="00172861" w:rsidRDefault="00172861">
      <w:pPr>
        <w:spacing w:line="240" w:lineRule="auto"/>
      </w:pPr>
    </w:p>
    <w:tbl>
      <w:tblPr>
        <w:tblStyle w:val="affffffffffffffffffffffffffffe"/>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4F2788FC" w14:textId="77777777">
        <w:trPr>
          <w:trHeight w:val="765"/>
        </w:trPr>
        <w:tc>
          <w:tcPr>
            <w:tcW w:w="13422" w:type="dxa"/>
            <w:shd w:val="clear" w:color="auto" w:fill="8DB3E2"/>
          </w:tcPr>
          <w:p w14:paraId="00000312" w14:textId="77777777" w:rsidR="00172861" w:rsidRDefault="00000000">
            <w:pPr>
              <w:keepNext/>
              <w:keepLines/>
              <w:spacing w:before="400" w:after="120"/>
              <w:jc w:val="center"/>
              <w:rPr>
                <w:color w:val="FF0000"/>
              </w:rPr>
            </w:pPr>
            <w:r>
              <w:t xml:space="preserve">Cuadro de texto </w:t>
            </w:r>
          </w:p>
        </w:tc>
      </w:tr>
      <w:tr w:rsidR="00172861" w14:paraId="3ABF0144" w14:textId="77777777">
        <w:tc>
          <w:tcPr>
            <w:tcW w:w="13422" w:type="dxa"/>
          </w:tcPr>
          <w:p w14:paraId="00000313" w14:textId="77777777" w:rsidR="00172861" w:rsidRDefault="00000000">
            <w:pPr>
              <w:jc w:val="both"/>
              <w:rPr>
                <w:b w:val="0"/>
                <w:color w:val="7F7F7F"/>
              </w:rPr>
            </w:pPr>
            <w:r>
              <w:rPr>
                <w:b w:val="0"/>
              </w:rPr>
              <w:t>El uso indiscriminado de los recursos naturales por parte del hombre ha generado impactos negativos en el medio ambiente, las malas prácticas han contaminado ríos y recursos naturales valiosos; con el pasar de los años esas malas prácticas han llegado a un nivel que requieren intervención por entidades de control con el fin de regularlas.</w:t>
            </w:r>
          </w:p>
        </w:tc>
      </w:tr>
    </w:tbl>
    <w:p w14:paraId="00000314" w14:textId="77777777" w:rsidR="00172861" w:rsidRDefault="00172861">
      <w:pPr>
        <w:spacing w:line="240" w:lineRule="auto"/>
        <w:ind w:left="420"/>
        <w:jc w:val="both"/>
      </w:pPr>
    </w:p>
    <w:p w14:paraId="00000315" w14:textId="77777777" w:rsidR="00172861" w:rsidRDefault="00172861">
      <w:pPr>
        <w:spacing w:line="240" w:lineRule="auto"/>
      </w:pPr>
    </w:p>
    <w:tbl>
      <w:tblPr>
        <w:tblStyle w:val="afffffffffffffffffffffffffffff"/>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8190"/>
        <w:gridCol w:w="3555"/>
      </w:tblGrid>
      <w:tr w:rsidR="00172861" w14:paraId="4CA05FC0" w14:textId="77777777">
        <w:trPr>
          <w:trHeight w:val="580"/>
        </w:trPr>
        <w:tc>
          <w:tcPr>
            <w:tcW w:w="1665" w:type="dxa"/>
            <w:shd w:val="clear" w:color="auto" w:fill="C9DAF8"/>
            <w:tcMar>
              <w:top w:w="100" w:type="dxa"/>
              <w:left w:w="100" w:type="dxa"/>
              <w:bottom w:w="100" w:type="dxa"/>
              <w:right w:w="100" w:type="dxa"/>
            </w:tcMar>
          </w:tcPr>
          <w:p w14:paraId="00000316" w14:textId="77777777" w:rsidR="00172861" w:rsidRDefault="00000000">
            <w:pPr>
              <w:widowControl w:val="0"/>
              <w:jc w:val="center"/>
            </w:pPr>
            <w:r>
              <w:t>Tipo de recurso</w:t>
            </w:r>
          </w:p>
        </w:tc>
        <w:tc>
          <w:tcPr>
            <w:tcW w:w="11745" w:type="dxa"/>
            <w:gridSpan w:val="2"/>
            <w:shd w:val="clear" w:color="auto" w:fill="C9DAF8"/>
            <w:tcMar>
              <w:top w:w="100" w:type="dxa"/>
              <w:left w:w="100" w:type="dxa"/>
              <w:bottom w:w="100" w:type="dxa"/>
              <w:right w:w="100" w:type="dxa"/>
            </w:tcMar>
          </w:tcPr>
          <w:p w14:paraId="00000317" w14:textId="77777777" w:rsidR="00172861" w:rsidRDefault="00000000">
            <w:pPr>
              <w:keepNext/>
              <w:keepLines/>
              <w:widowControl w:val="0"/>
              <w:spacing w:after="60"/>
              <w:jc w:val="center"/>
            </w:pPr>
            <w:r>
              <w:t>Slider Presentación</w:t>
            </w:r>
          </w:p>
        </w:tc>
      </w:tr>
      <w:tr w:rsidR="00172861" w14:paraId="3F861E9E" w14:textId="77777777">
        <w:trPr>
          <w:trHeight w:val="420"/>
        </w:trPr>
        <w:tc>
          <w:tcPr>
            <w:tcW w:w="1665" w:type="dxa"/>
            <w:shd w:val="clear" w:color="auto" w:fill="auto"/>
            <w:tcMar>
              <w:top w:w="100" w:type="dxa"/>
              <w:left w:w="100" w:type="dxa"/>
              <w:bottom w:w="100" w:type="dxa"/>
              <w:right w:w="100" w:type="dxa"/>
            </w:tcMar>
          </w:tcPr>
          <w:p w14:paraId="00000319" w14:textId="77777777" w:rsidR="00172861" w:rsidRDefault="00000000">
            <w:pPr>
              <w:widowControl w:val="0"/>
            </w:pPr>
            <w:r>
              <w:lastRenderedPageBreak/>
              <w:t>Introducción</w:t>
            </w:r>
          </w:p>
        </w:tc>
        <w:tc>
          <w:tcPr>
            <w:tcW w:w="11745" w:type="dxa"/>
            <w:gridSpan w:val="2"/>
            <w:shd w:val="clear" w:color="auto" w:fill="auto"/>
            <w:tcMar>
              <w:top w:w="100" w:type="dxa"/>
              <w:left w:w="100" w:type="dxa"/>
              <w:bottom w:w="100" w:type="dxa"/>
              <w:right w:w="100" w:type="dxa"/>
            </w:tcMar>
          </w:tcPr>
          <w:p w14:paraId="0000031A" w14:textId="77777777" w:rsidR="00172861" w:rsidRDefault="00000000">
            <w:pPr>
              <w:jc w:val="both"/>
              <w:rPr>
                <w:b w:val="0"/>
                <w:color w:val="999999"/>
              </w:rPr>
            </w:pPr>
            <w:r>
              <w:rPr>
                <w:b w:val="0"/>
              </w:rPr>
              <w:t>Una normatividad ambiental establece acuerdos entre diferentes sectores sociales generando disposiciones legales que regulan los niveles y uso de las sustancias contaminantes, a su vez cuales son aceptables y seguras para el ser humano y el medio ambiente.</w:t>
            </w:r>
            <w:r>
              <w:t xml:space="preserve"> </w:t>
            </w:r>
          </w:p>
        </w:tc>
      </w:tr>
      <w:tr w:rsidR="00172861" w14:paraId="17517362" w14:textId="77777777">
        <w:trPr>
          <w:trHeight w:val="420"/>
        </w:trPr>
        <w:tc>
          <w:tcPr>
            <w:tcW w:w="9855" w:type="dxa"/>
            <w:gridSpan w:val="2"/>
            <w:shd w:val="clear" w:color="auto" w:fill="auto"/>
            <w:tcMar>
              <w:top w:w="100" w:type="dxa"/>
              <w:left w:w="100" w:type="dxa"/>
              <w:bottom w:w="100" w:type="dxa"/>
              <w:right w:w="100" w:type="dxa"/>
            </w:tcMar>
          </w:tcPr>
          <w:p w14:paraId="0000031C" w14:textId="77777777" w:rsidR="00172861" w:rsidRDefault="00000000">
            <w:pPr>
              <w:widowControl w:val="0"/>
              <w:rPr>
                <w:b w:val="0"/>
              </w:rPr>
            </w:pPr>
            <w:r>
              <w:rPr>
                <w:b w:val="0"/>
              </w:rPr>
              <w:t xml:space="preserve">Para Colombia la legislación ambiental vigente es: </w:t>
            </w:r>
          </w:p>
          <w:p w14:paraId="0000031D" w14:textId="77777777" w:rsidR="00172861" w:rsidRDefault="00172861">
            <w:pPr>
              <w:ind w:left="420"/>
              <w:jc w:val="both"/>
              <w:rPr>
                <w:b w:val="0"/>
              </w:rPr>
            </w:pPr>
          </w:p>
          <w:p w14:paraId="0000031E" w14:textId="77777777" w:rsidR="00172861" w:rsidRDefault="00000000">
            <w:pPr>
              <w:numPr>
                <w:ilvl w:val="0"/>
                <w:numId w:val="2"/>
              </w:numPr>
              <w:jc w:val="both"/>
              <w:rPr>
                <w:b w:val="0"/>
              </w:rPr>
            </w:pPr>
            <w:r>
              <w:rPr>
                <w:b w:val="0"/>
              </w:rPr>
              <w:t>Ley de reserva forestal y protección de suelos y agua.</w:t>
            </w:r>
          </w:p>
          <w:p w14:paraId="0000031F" w14:textId="77777777" w:rsidR="00172861" w:rsidRDefault="00000000">
            <w:pPr>
              <w:numPr>
                <w:ilvl w:val="0"/>
                <w:numId w:val="2"/>
              </w:numPr>
              <w:jc w:val="both"/>
              <w:rPr>
                <w:b w:val="0"/>
              </w:rPr>
            </w:pPr>
            <w:r>
              <w:rPr>
                <w:b w:val="0"/>
              </w:rPr>
              <w:t>Ley para crear el Certificado de Incentivo Forestal CIF.</w:t>
            </w:r>
          </w:p>
          <w:p w14:paraId="00000320" w14:textId="77777777" w:rsidR="00172861" w:rsidRDefault="00000000">
            <w:pPr>
              <w:numPr>
                <w:ilvl w:val="0"/>
                <w:numId w:val="2"/>
              </w:numPr>
              <w:jc w:val="both"/>
              <w:rPr>
                <w:b w:val="0"/>
              </w:rPr>
            </w:pPr>
            <w:r>
              <w:rPr>
                <w:b w:val="0"/>
              </w:rPr>
              <w:t>Ley para la protección de la flora colombiana.</w:t>
            </w:r>
          </w:p>
          <w:p w14:paraId="00000321" w14:textId="77777777" w:rsidR="00172861" w:rsidRDefault="00000000">
            <w:pPr>
              <w:numPr>
                <w:ilvl w:val="0"/>
                <w:numId w:val="2"/>
              </w:numPr>
              <w:jc w:val="both"/>
              <w:rPr>
                <w:b w:val="0"/>
              </w:rPr>
            </w:pPr>
            <w:r>
              <w:rPr>
                <w:b w:val="0"/>
              </w:rPr>
              <w:t>Ley que consagra el derecho de todas las personas residentes en el país para gozar de un ambiente sano.</w:t>
            </w:r>
          </w:p>
          <w:p w14:paraId="00000322" w14:textId="77777777" w:rsidR="00172861" w:rsidRDefault="00000000">
            <w:pPr>
              <w:numPr>
                <w:ilvl w:val="0"/>
                <w:numId w:val="2"/>
              </w:numPr>
              <w:jc w:val="both"/>
              <w:rPr>
                <w:b w:val="0"/>
              </w:rPr>
            </w:pPr>
            <w:r>
              <w:rPr>
                <w:b w:val="0"/>
              </w:rPr>
              <w:t>Régimen de aprovechamiento forestal y acuerdos regionales con este fin.</w:t>
            </w:r>
          </w:p>
        </w:tc>
        <w:tc>
          <w:tcPr>
            <w:tcW w:w="3555" w:type="dxa"/>
            <w:shd w:val="clear" w:color="auto" w:fill="auto"/>
            <w:tcMar>
              <w:top w:w="100" w:type="dxa"/>
              <w:left w:w="100" w:type="dxa"/>
              <w:bottom w:w="100" w:type="dxa"/>
              <w:right w:w="100" w:type="dxa"/>
            </w:tcMar>
          </w:tcPr>
          <w:p w14:paraId="00000324" w14:textId="77777777" w:rsidR="00172861" w:rsidRDefault="00000000">
            <w:pPr>
              <w:widowControl w:val="0"/>
              <w:rPr>
                <w:color w:val="666666"/>
              </w:rPr>
            </w:pPr>
            <w:r>
              <w:t>Legislación ambiental</w:t>
            </w:r>
          </w:p>
          <w:p w14:paraId="00000325" w14:textId="77777777" w:rsidR="00172861" w:rsidRDefault="00000000">
            <w:pPr>
              <w:widowControl w:val="0"/>
            </w:pPr>
            <w:r>
              <w:rPr>
                <w:noProof/>
                <w:color w:val="666666"/>
              </w:rPr>
              <w:drawing>
                <wp:inline distT="114300" distB="114300" distL="114300" distR="114300" wp14:anchorId="002F1219" wp14:editId="28D60BFF">
                  <wp:extent cx="1781175" cy="990600"/>
                  <wp:effectExtent l="0" t="0" r="0" b="0"/>
                  <wp:docPr id="9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cstate="print">
                            <a:extLst>
                              <a:ext uri="{28A0092B-C50C-407E-A947-70E740481C1C}">
                                <a14:useLocalDpi xmlns:a14="http://schemas.microsoft.com/office/drawing/2010/main"/>
                              </a:ext>
                            </a:extLst>
                          </a:blip>
                          <a:srcRect/>
                          <a:stretch>
                            <a:fillRect/>
                          </a:stretch>
                        </pic:blipFill>
                        <pic:spPr>
                          <a:xfrm>
                            <a:off x="0" y="0"/>
                            <a:ext cx="1781175" cy="990600"/>
                          </a:xfrm>
                          <a:prstGeom prst="rect">
                            <a:avLst/>
                          </a:prstGeom>
                          <a:ln/>
                        </pic:spPr>
                      </pic:pic>
                    </a:graphicData>
                  </a:graphic>
                </wp:inline>
              </w:drawing>
            </w:r>
          </w:p>
          <w:p w14:paraId="00000326" w14:textId="77777777" w:rsidR="00172861" w:rsidRDefault="00000000">
            <w:pPr>
              <w:rPr>
                <w:b w:val="0"/>
              </w:rPr>
            </w:pPr>
            <w:r>
              <w:t xml:space="preserve">Nota. </w:t>
            </w:r>
            <w:r>
              <w:rPr>
                <w:b w:val="0"/>
              </w:rPr>
              <w:t xml:space="preserve">Elaborar imagen </w:t>
            </w:r>
          </w:p>
          <w:p w14:paraId="00000327" w14:textId="77777777" w:rsidR="00172861" w:rsidRDefault="00000000">
            <w:pPr>
              <w:widowControl w:val="0"/>
              <w:rPr>
                <w:b w:val="0"/>
              </w:rPr>
            </w:pPr>
            <w:hyperlink r:id="rId88">
              <w:r>
                <w:rPr>
                  <w:b w:val="0"/>
                  <w:color w:val="1155CC"/>
                  <w:u w:val="single"/>
                </w:rPr>
                <w:t>228116_i26</w:t>
              </w:r>
            </w:hyperlink>
          </w:p>
        </w:tc>
      </w:tr>
      <w:tr w:rsidR="00172861" w14:paraId="2AC4443B" w14:textId="77777777">
        <w:trPr>
          <w:trHeight w:val="420"/>
        </w:trPr>
        <w:tc>
          <w:tcPr>
            <w:tcW w:w="9855" w:type="dxa"/>
            <w:gridSpan w:val="2"/>
            <w:shd w:val="clear" w:color="auto" w:fill="auto"/>
            <w:tcMar>
              <w:top w:w="100" w:type="dxa"/>
              <w:left w:w="100" w:type="dxa"/>
              <w:bottom w:w="100" w:type="dxa"/>
              <w:right w:w="100" w:type="dxa"/>
            </w:tcMar>
          </w:tcPr>
          <w:p w14:paraId="00000328" w14:textId="77777777" w:rsidR="00172861" w:rsidRDefault="00000000">
            <w:pPr>
              <w:jc w:val="both"/>
              <w:rPr>
                <w:color w:val="9900FF"/>
              </w:rPr>
            </w:pPr>
            <w:r>
              <w:rPr>
                <w:color w:val="9900FF"/>
              </w:rPr>
              <w:t>Normatividad ambiental:</w:t>
            </w:r>
          </w:p>
          <w:p w14:paraId="00000329" w14:textId="77777777" w:rsidR="00172861" w:rsidRDefault="00172861">
            <w:pPr>
              <w:jc w:val="both"/>
              <w:rPr>
                <w:color w:val="9900FF"/>
              </w:rPr>
            </w:pPr>
          </w:p>
          <w:p w14:paraId="0000032A" w14:textId="77777777" w:rsidR="00172861" w:rsidRDefault="00000000">
            <w:pPr>
              <w:jc w:val="both"/>
              <w:rPr>
                <w:b w:val="0"/>
                <w:color w:val="9900FF"/>
              </w:rPr>
            </w:pPr>
            <w:r>
              <w:rPr>
                <w:b w:val="0"/>
                <w:color w:val="9900FF"/>
              </w:rPr>
              <w:t>Es la encargada de regular las buenas prácticas que permiten garantizar la conservación del medio ambiente y la protección del ser humano.</w:t>
            </w:r>
            <w:r>
              <w:rPr>
                <w:color w:val="9900FF"/>
              </w:rPr>
              <w:t xml:space="preserve"> </w:t>
            </w:r>
          </w:p>
        </w:tc>
        <w:tc>
          <w:tcPr>
            <w:tcW w:w="3555" w:type="dxa"/>
            <w:shd w:val="clear" w:color="auto" w:fill="auto"/>
            <w:tcMar>
              <w:top w:w="100" w:type="dxa"/>
              <w:left w:w="100" w:type="dxa"/>
              <w:bottom w:w="100" w:type="dxa"/>
              <w:right w:w="100" w:type="dxa"/>
            </w:tcMar>
          </w:tcPr>
          <w:p w14:paraId="0000032C" w14:textId="77777777" w:rsidR="00172861" w:rsidRDefault="00000000">
            <w:pPr>
              <w:widowControl w:val="0"/>
            </w:pPr>
            <w:r>
              <w:rPr>
                <w:noProof/>
              </w:rPr>
              <w:drawing>
                <wp:inline distT="114300" distB="114300" distL="114300" distR="114300" wp14:anchorId="3696F0FB" wp14:editId="57A7B003">
                  <wp:extent cx="2124075" cy="1409700"/>
                  <wp:effectExtent l="0" t="0" r="0" b="0"/>
                  <wp:docPr id="9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cstate="print">
                            <a:extLst>
                              <a:ext uri="{28A0092B-C50C-407E-A947-70E740481C1C}">
                                <a14:useLocalDpi xmlns:a14="http://schemas.microsoft.com/office/drawing/2010/main"/>
                              </a:ext>
                            </a:extLst>
                          </a:blip>
                          <a:srcRect/>
                          <a:stretch>
                            <a:fillRect/>
                          </a:stretch>
                        </pic:blipFill>
                        <pic:spPr>
                          <a:xfrm>
                            <a:off x="0" y="0"/>
                            <a:ext cx="2124075" cy="1409700"/>
                          </a:xfrm>
                          <a:prstGeom prst="rect">
                            <a:avLst/>
                          </a:prstGeom>
                          <a:ln/>
                        </pic:spPr>
                      </pic:pic>
                    </a:graphicData>
                  </a:graphic>
                </wp:inline>
              </w:drawing>
            </w:r>
          </w:p>
          <w:p w14:paraId="0000032D" w14:textId="77777777" w:rsidR="00172861" w:rsidRDefault="00000000">
            <w:pPr>
              <w:rPr>
                <w:b w:val="0"/>
              </w:rPr>
            </w:pPr>
            <w:r>
              <w:t xml:space="preserve">Nota. </w:t>
            </w:r>
            <w:r>
              <w:rPr>
                <w:b w:val="0"/>
              </w:rPr>
              <w:t xml:space="preserve">Elaborar imagen </w:t>
            </w:r>
          </w:p>
          <w:p w14:paraId="0000032E" w14:textId="77777777" w:rsidR="00172861" w:rsidRDefault="00000000">
            <w:pPr>
              <w:widowControl w:val="0"/>
              <w:rPr>
                <w:b w:val="0"/>
              </w:rPr>
            </w:pPr>
            <w:hyperlink r:id="rId90">
              <w:r>
                <w:rPr>
                  <w:b w:val="0"/>
                  <w:color w:val="1155CC"/>
                  <w:u w:val="single"/>
                </w:rPr>
                <w:t>228116_i27</w:t>
              </w:r>
            </w:hyperlink>
          </w:p>
        </w:tc>
      </w:tr>
      <w:tr w:rsidR="00172861" w14:paraId="64DECFDE" w14:textId="77777777">
        <w:trPr>
          <w:trHeight w:val="420"/>
        </w:trPr>
        <w:tc>
          <w:tcPr>
            <w:tcW w:w="9855" w:type="dxa"/>
            <w:gridSpan w:val="2"/>
            <w:shd w:val="clear" w:color="auto" w:fill="auto"/>
            <w:tcMar>
              <w:top w:w="100" w:type="dxa"/>
              <w:left w:w="100" w:type="dxa"/>
              <w:bottom w:w="100" w:type="dxa"/>
              <w:right w:w="100" w:type="dxa"/>
            </w:tcMar>
          </w:tcPr>
          <w:p w14:paraId="0000032F" w14:textId="77777777" w:rsidR="00172861" w:rsidRDefault="00000000">
            <w:pPr>
              <w:jc w:val="both"/>
              <w:rPr>
                <w:color w:val="FF0000"/>
              </w:rPr>
            </w:pPr>
            <w:r>
              <w:rPr>
                <w:color w:val="FF0000"/>
              </w:rPr>
              <w:t>Normatividad:</w:t>
            </w:r>
          </w:p>
          <w:p w14:paraId="00000330" w14:textId="77777777" w:rsidR="00172861" w:rsidRDefault="00172861">
            <w:pPr>
              <w:jc w:val="both"/>
              <w:rPr>
                <w:color w:val="FF0000"/>
              </w:rPr>
            </w:pPr>
          </w:p>
          <w:p w14:paraId="00000331" w14:textId="77777777" w:rsidR="00172861" w:rsidRDefault="00000000">
            <w:pPr>
              <w:jc w:val="both"/>
              <w:rPr>
                <w:b w:val="0"/>
              </w:rPr>
            </w:pPr>
            <w:r>
              <w:rPr>
                <w:b w:val="0"/>
              </w:rPr>
              <w:t>Para la disposición de los componentes electrónicos en Colombia se cuentan con las siguientes normativas:</w:t>
            </w:r>
          </w:p>
          <w:bookmarkStart w:id="44" w:name="_heading=h.hoja7sgn8po2" w:colFirst="0" w:colLast="0" w:displacedByCustomXml="next"/>
          <w:bookmarkEnd w:id="44" w:displacedByCustomXml="next"/>
          <w:sdt>
            <w:sdtPr>
              <w:tag w:val="goog_rdk_26"/>
              <w:id w:val="349002332"/>
            </w:sdtPr>
            <w:sdtContent>
              <w:p w14:paraId="00000332" w14:textId="77777777" w:rsidR="00172861" w:rsidRDefault="00000000">
                <w:pPr>
                  <w:keepNext/>
                  <w:keepLines/>
                  <w:spacing w:before="320" w:after="80"/>
                  <w:jc w:val="both"/>
                  <w:rPr>
                    <w:del w:id="45" w:author="Manuela Herrera" w:date="2023-02-09T15:12:00Z"/>
                    <w:color w:val="FF0000"/>
                  </w:rPr>
                </w:pPr>
                <w:sdt>
                  <w:sdtPr>
                    <w:tag w:val="goog_rdk_25"/>
                    <w:id w:val="-1930184792"/>
                  </w:sdtPr>
                  <w:sdtContent>
                    <w:del w:id="46" w:author="Manuela Herrera" w:date="2023-02-09T15:12:00Z">
                      <w:r>
                        <w:rPr>
                          <w:color w:val="FF0000"/>
                        </w:rPr>
                        <w:delText>Normativa para la disposición de componentes electrónicos en Colombia.</w:delText>
                      </w:r>
                    </w:del>
                  </w:sdtContent>
                </w:sdt>
              </w:p>
            </w:sdtContent>
          </w:sdt>
          <w:p w14:paraId="00000333" w14:textId="77777777" w:rsidR="00172861" w:rsidRDefault="00172861">
            <w:pPr>
              <w:keepNext/>
              <w:keepLines/>
              <w:spacing w:before="320" w:after="80"/>
              <w:jc w:val="both"/>
              <w:rPr>
                <w:b w:val="0"/>
              </w:rPr>
            </w:pPr>
            <w:bookmarkStart w:id="47" w:name="_heading=h.m83ivcrm37yx" w:colFirst="0" w:colLast="0"/>
            <w:bookmarkEnd w:id="47"/>
          </w:p>
          <w:p w14:paraId="00000334" w14:textId="77777777" w:rsidR="00172861" w:rsidRDefault="00000000">
            <w:pPr>
              <w:widowControl w:val="0"/>
              <w:rPr>
                <w:b w:val="0"/>
              </w:rPr>
            </w:pPr>
            <w:r>
              <w:rPr>
                <w:b w:val="0"/>
              </w:rPr>
              <w:t xml:space="preserve">Decreto 284 de 2018: reglamenta la gestión integral que se debe dar a los residuos y aparatos eléctricos y electrónicos más conocidos como RAEE, para prevenir y minimizar los impactos adversos al ambiente. </w:t>
            </w:r>
          </w:p>
          <w:p w14:paraId="00000335" w14:textId="77777777" w:rsidR="00172861" w:rsidRDefault="00172861">
            <w:pPr>
              <w:widowControl w:val="0"/>
              <w:rPr>
                <w:b w:val="0"/>
              </w:rPr>
            </w:pPr>
          </w:p>
          <w:p w14:paraId="00000336" w14:textId="77777777" w:rsidR="00172861" w:rsidRDefault="00000000">
            <w:pPr>
              <w:widowControl w:val="0"/>
              <w:rPr>
                <w:b w:val="0"/>
              </w:rPr>
            </w:pPr>
            <w:r>
              <w:rPr>
                <w:b w:val="0"/>
              </w:rPr>
              <w:t>Ley 1672 de 2013: expide los lineamientos para adoptar la política de gestión integral de residuos y aparatos eléctricos y electrónicos RAEE en Colombia.</w:t>
            </w:r>
          </w:p>
          <w:p w14:paraId="00000337" w14:textId="77777777" w:rsidR="00172861" w:rsidRDefault="00172861">
            <w:pPr>
              <w:ind w:left="420"/>
              <w:jc w:val="both"/>
              <w:rPr>
                <w:b w:val="0"/>
              </w:rPr>
            </w:pPr>
          </w:p>
          <w:p w14:paraId="00000338" w14:textId="77777777" w:rsidR="00172861" w:rsidRDefault="00172861">
            <w:pPr>
              <w:widowControl w:val="0"/>
              <w:rPr>
                <w:color w:val="999999"/>
              </w:rPr>
            </w:pPr>
          </w:p>
        </w:tc>
        <w:tc>
          <w:tcPr>
            <w:tcW w:w="3555" w:type="dxa"/>
            <w:shd w:val="clear" w:color="auto" w:fill="auto"/>
            <w:tcMar>
              <w:top w:w="100" w:type="dxa"/>
              <w:left w:w="100" w:type="dxa"/>
              <w:bottom w:w="100" w:type="dxa"/>
              <w:right w:w="100" w:type="dxa"/>
            </w:tcMar>
          </w:tcPr>
          <w:p w14:paraId="0000033A" w14:textId="77777777" w:rsidR="00172861" w:rsidRDefault="00172861">
            <w:pPr>
              <w:widowControl w:val="0"/>
            </w:pPr>
          </w:p>
          <w:p w14:paraId="0000033B" w14:textId="77777777" w:rsidR="00172861" w:rsidRDefault="00172861">
            <w:pPr>
              <w:widowControl w:val="0"/>
              <w:rPr>
                <w:color w:val="666666"/>
              </w:rPr>
            </w:pPr>
          </w:p>
          <w:p w14:paraId="0000033C" w14:textId="77777777" w:rsidR="00172861" w:rsidRDefault="00000000">
            <w:pPr>
              <w:widowControl w:val="0"/>
            </w:pPr>
            <w:r>
              <w:rPr>
                <w:noProof/>
              </w:rPr>
              <w:lastRenderedPageBreak/>
              <w:drawing>
                <wp:inline distT="114300" distB="114300" distL="114300" distR="114300" wp14:anchorId="57185355" wp14:editId="5B41C177">
                  <wp:extent cx="2124075" cy="1409700"/>
                  <wp:effectExtent l="0" t="0" r="0" b="0"/>
                  <wp:docPr id="9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cstate="print">
                            <a:extLst>
                              <a:ext uri="{28A0092B-C50C-407E-A947-70E740481C1C}">
                                <a14:useLocalDpi xmlns:a14="http://schemas.microsoft.com/office/drawing/2010/main"/>
                              </a:ext>
                            </a:extLst>
                          </a:blip>
                          <a:srcRect/>
                          <a:stretch>
                            <a:fillRect/>
                          </a:stretch>
                        </pic:blipFill>
                        <pic:spPr>
                          <a:xfrm>
                            <a:off x="0" y="0"/>
                            <a:ext cx="2124075" cy="1409700"/>
                          </a:xfrm>
                          <a:prstGeom prst="rect">
                            <a:avLst/>
                          </a:prstGeom>
                          <a:ln/>
                        </pic:spPr>
                      </pic:pic>
                    </a:graphicData>
                  </a:graphic>
                </wp:inline>
              </w:drawing>
            </w:r>
          </w:p>
          <w:p w14:paraId="0000033D" w14:textId="77777777" w:rsidR="00172861" w:rsidRDefault="00172861">
            <w:pPr>
              <w:widowControl w:val="0"/>
            </w:pPr>
          </w:p>
          <w:p w14:paraId="0000033E" w14:textId="77777777" w:rsidR="00172861" w:rsidRDefault="00000000">
            <w:pPr>
              <w:rPr>
                <w:b w:val="0"/>
              </w:rPr>
            </w:pPr>
            <w:r>
              <w:t xml:space="preserve">Nota. </w:t>
            </w:r>
            <w:r>
              <w:rPr>
                <w:b w:val="0"/>
              </w:rPr>
              <w:t xml:space="preserve">Elaborar imagen </w:t>
            </w:r>
          </w:p>
          <w:p w14:paraId="0000033F" w14:textId="77777777" w:rsidR="00172861" w:rsidRDefault="00000000">
            <w:pPr>
              <w:widowControl w:val="0"/>
              <w:rPr>
                <w:b w:val="0"/>
              </w:rPr>
            </w:pPr>
            <w:hyperlink r:id="rId92">
              <w:r>
                <w:rPr>
                  <w:b w:val="0"/>
                  <w:color w:val="1155CC"/>
                  <w:u w:val="single"/>
                </w:rPr>
                <w:t>228116_i28</w:t>
              </w:r>
            </w:hyperlink>
          </w:p>
        </w:tc>
      </w:tr>
      <w:tr w:rsidR="00172861" w14:paraId="52D95A1A" w14:textId="77777777">
        <w:trPr>
          <w:trHeight w:val="420"/>
        </w:trPr>
        <w:tc>
          <w:tcPr>
            <w:tcW w:w="9855" w:type="dxa"/>
            <w:gridSpan w:val="2"/>
            <w:shd w:val="clear" w:color="auto" w:fill="auto"/>
            <w:tcMar>
              <w:top w:w="100" w:type="dxa"/>
              <w:left w:w="100" w:type="dxa"/>
              <w:bottom w:w="100" w:type="dxa"/>
              <w:right w:w="100" w:type="dxa"/>
            </w:tcMar>
          </w:tcPr>
          <w:p w14:paraId="00000340" w14:textId="77777777" w:rsidR="00172861" w:rsidRDefault="00000000">
            <w:pPr>
              <w:jc w:val="both"/>
              <w:rPr>
                <w:color w:val="9900FF"/>
              </w:rPr>
            </w:pPr>
            <w:r>
              <w:rPr>
                <w:color w:val="9900FF"/>
              </w:rPr>
              <w:lastRenderedPageBreak/>
              <w:t xml:space="preserve">Residuos electrónicos </w:t>
            </w:r>
          </w:p>
          <w:p w14:paraId="00000341" w14:textId="77777777" w:rsidR="00172861" w:rsidRDefault="00172861">
            <w:pPr>
              <w:jc w:val="both"/>
              <w:rPr>
                <w:color w:val="FF0000"/>
              </w:rPr>
            </w:pPr>
          </w:p>
          <w:p w14:paraId="00000342" w14:textId="77777777" w:rsidR="00172861" w:rsidRDefault="00000000">
            <w:pPr>
              <w:jc w:val="both"/>
              <w:rPr>
                <w:b w:val="0"/>
                <w:color w:val="999999"/>
              </w:rPr>
            </w:pPr>
            <w:r>
              <w:rPr>
                <w:b w:val="0"/>
              </w:rPr>
              <w:t xml:space="preserve">Tanto el decreto 248 como la ley 1672, regulan el manejo de residuos electrónicos y su clasificación según su disposición en elementos aprovechables y no aprovechables, es decir, para la disposición final de los residuos eléctricos y electrónicos, estos se deben clasificar y disponer en lugares especialmente seleccionados y diseñados para evitar la contaminación, daños y riesgos a la salud humana y al medio ambiente, la ley 1672 también advierte: “En todo caso, quedará prohibida la disposición de Residuos de Aparatos Eléctricos y Electrónicos RAEE en rellenos sanitarios”. </w:t>
            </w:r>
          </w:p>
        </w:tc>
        <w:tc>
          <w:tcPr>
            <w:tcW w:w="3555" w:type="dxa"/>
            <w:shd w:val="clear" w:color="auto" w:fill="auto"/>
            <w:tcMar>
              <w:top w:w="100" w:type="dxa"/>
              <w:left w:w="100" w:type="dxa"/>
              <w:bottom w:w="100" w:type="dxa"/>
              <w:right w:w="100" w:type="dxa"/>
            </w:tcMar>
          </w:tcPr>
          <w:p w14:paraId="00000344" w14:textId="77777777" w:rsidR="00172861" w:rsidRDefault="00000000">
            <w:pPr>
              <w:jc w:val="both"/>
              <w:rPr>
                <w:color w:val="666666"/>
              </w:rPr>
            </w:pPr>
            <w:r>
              <w:t>Residuos electrónicos</w:t>
            </w:r>
          </w:p>
          <w:p w14:paraId="00000345" w14:textId="77777777" w:rsidR="00172861" w:rsidRDefault="00000000">
            <w:pPr>
              <w:widowControl w:val="0"/>
            </w:pPr>
            <w:r>
              <w:rPr>
                <w:noProof/>
              </w:rPr>
              <w:drawing>
                <wp:inline distT="114300" distB="114300" distL="114300" distR="114300" wp14:anchorId="04A7C70E" wp14:editId="338C08E0">
                  <wp:extent cx="2124075" cy="1409700"/>
                  <wp:effectExtent l="0" t="0" r="0" b="0"/>
                  <wp:docPr id="9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cstate="print">
                            <a:extLst>
                              <a:ext uri="{28A0092B-C50C-407E-A947-70E740481C1C}">
                                <a14:useLocalDpi xmlns:a14="http://schemas.microsoft.com/office/drawing/2010/main"/>
                              </a:ext>
                            </a:extLst>
                          </a:blip>
                          <a:srcRect/>
                          <a:stretch>
                            <a:fillRect/>
                          </a:stretch>
                        </pic:blipFill>
                        <pic:spPr>
                          <a:xfrm>
                            <a:off x="0" y="0"/>
                            <a:ext cx="2124075" cy="1409700"/>
                          </a:xfrm>
                          <a:prstGeom prst="rect">
                            <a:avLst/>
                          </a:prstGeom>
                          <a:ln/>
                        </pic:spPr>
                      </pic:pic>
                    </a:graphicData>
                  </a:graphic>
                </wp:inline>
              </w:drawing>
            </w:r>
          </w:p>
          <w:p w14:paraId="00000346" w14:textId="77777777" w:rsidR="00172861" w:rsidRDefault="00172861">
            <w:pPr>
              <w:widowControl w:val="0"/>
            </w:pPr>
          </w:p>
          <w:p w14:paraId="00000347" w14:textId="77777777" w:rsidR="00172861" w:rsidRDefault="00000000">
            <w:pPr>
              <w:rPr>
                <w:b w:val="0"/>
              </w:rPr>
            </w:pPr>
            <w:r>
              <w:t xml:space="preserve">Nota. </w:t>
            </w:r>
            <w:r>
              <w:rPr>
                <w:b w:val="0"/>
              </w:rPr>
              <w:t xml:space="preserve">Elaborar imagen </w:t>
            </w:r>
          </w:p>
          <w:p w14:paraId="00000348" w14:textId="77777777" w:rsidR="00172861" w:rsidRDefault="00000000">
            <w:pPr>
              <w:widowControl w:val="0"/>
              <w:rPr>
                <w:b w:val="0"/>
              </w:rPr>
            </w:pPr>
            <w:hyperlink r:id="rId94">
              <w:r>
                <w:rPr>
                  <w:b w:val="0"/>
                  <w:color w:val="1155CC"/>
                  <w:u w:val="single"/>
                </w:rPr>
                <w:t>228116_i29</w:t>
              </w:r>
            </w:hyperlink>
          </w:p>
        </w:tc>
      </w:tr>
      <w:tr w:rsidR="00172861" w14:paraId="77628B35" w14:textId="77777777">
        <w:trPr>
          <w:trHeight w:val="420"/>
        </w:trPr>
        <w:tc>
          <w:tcPr>
            <w:tcW w:w="9855" w:type="dxa"/>
            <w:gridSpan w:val="2"/>
            <w:shd w:val="clear" w:color="auto" w:fill="auto"/>
            <w:tcMar>
              <w:top w:w="100" w:type="dxa"/>
              <w:left w:w="100" w:type="dxa"/>
              <w:bottom w:w="100" w:type="dxa"/>
              <w:right w:w="100" w:type="dxa"/>
            </w:tcMar>
          </w:tcPr>
          <w:p w14:paraId="00000349" w14:textId="77777777" w:rsidR="00172861" w:rsidRDefault="00172861">
            <w:pPr>
              <w:widowControl w:val="0"/>
            </w:pPr>
          </w:p>
          <w:p w14:paraId="0000034A" w14:textId="77777777" w:rsidR="00172861" w:rsidRDefault="00000000">
            <w:pPr>
              <w:jc w:val="both"/>
              <w:rPr>
                <w:color w:val="9900FF"/>
              </w:rPr>
            </w:pPr>
            <w:r>
              <w:rPr>
                <w:color w:val="9900FF"/>
              </w:rPr>
              <w:t>Manejo de residuos</w:t>
            </w:r>
          </w:p>
          <w:p w14:paraId="0000034B" w14:textId="77777777" w:rsidR="00172861" w:rsidRDefault="00000000">
            <w:pPr>
              <w:jc w:val="both"/>
              <w:rPr>
                <w:b w:val="0"/>
                <w:color w:val="999999"/>
              </w:rPr>
            </w:pPr>
            <w:r>
              <w:rPr>
                <w:b w:val="0"/>
              </w:rPr>
              <w:lastRenderedPageBreak/>
              <w:t xml:space="preserve">Es importante reconocer que no solo las empresas tienen obligación con la disposición de los RAEE, “los usuarios y consumidores también deberán entregar dichos elementos en sitios dispuestos para tal fin, además de asumir la corresponsabilidad social con la gestión integral de RAEE, reconocer y respetar el derecho de todos los ciudadanos a un medio ambiente saludable” (Ley 1672 de 2013). Por ello en lugares públicos como centros comerciales se han creado espacios para la correcta disposición final de los residuos tecnológicos, lámparas, baterías, celulares, portátiles, entre otros. </w:t>
            </w:r>
          </w:p>
        </w:tc>
        <w:tc>
          <w:tcPr>
            <w:tcW w:w="3555" w:type="dxa"/>
            <w:shd w:val="clear" w:color="auto" w:fill="auto"/>
            <w:tcMar>
              <w:top w:w="100" w:type="dxa"/>
              <w:left w:w="100" w:type="dxa"/>
              <w:bottom w:w="100" w:type="dxa"/>
              <w:right w:w="100" w:type="dxa"/>
            </w:tcMar>
          </w:tcPr>
          <w:p w14:paraId="0000034D" w14:textId="77777777" w:rsidR="00172861" w:rsidRDefault="00000000">
            <w:pPr>
              <w:widowControl w:val="0"/>
            </w:pPr>
            <w:r>
              <w:lastRenderedPageBreak/>
              <w:t>Manejo de residuos</w:t>
            </w:r>
          </w:p>
          <w:p w14:paraId="0000034E" w14:textId="77777777" w:rsidR="00172861" w:rsidRDefault="00000000">
            <w:pPr>
              <w:widowControl w:val="0"/>
            </w:pPr>
            <w:r>
              <w:rPr>
                <w:noProof/>
              </w:rPr>
              <w:lastRenderedPageBreak/>
              <w:drawing>
                <wp:inline distT="114300" distB="114300" distL="114300" distR="114300" wp14:anchorId="1E3D5A56" wp14:editId="32BF4A5E">
                  <wp:extent cx="2124075" cy="1130300"/>
                  <wp:effectExtent l="0" t="0" r="0" b="0"/>
                  <wp:docPr id="9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cstate="print">
                            <a:extLst>
                              <a:ext uri="{28A0092B-C50C-407E-A947-70E740481C1C}">
                                <a14:useLocalDpi xmlns:a14="http://schemas.microsoft.com/office/drawing/2010/main"/>
                              </a:ext>
                            </a:extLst>
                          </a:blip>
                          <a:srcRect/>
                          <a:stretch>
                            <a:fillRect/>
                          </a:stretch>
                        </pic:blipFill>
                        <pic:spPr>
                          <a:xfrm>
                            <a:off x="0" y="0"/>
                            <a:ext cx="2124075" cy="1130300"/>
                          </a:xfrm>
                          <a:prstGeom prst="rect">
                            <a:avLst/>
                          </a:prstGeom>
                          <a:ln/>
                        </pic:spPr>
                      </pic:pic>
                    </a:graphicData>
                  </a:graphic>
                </wp:inline>
              </w:drawing>
            </w:r>
          </w:p>
          <w:p w14:paraId="0000034F" w14:textId="77777777" w:rsidR="00172861" w:rsidRDefault="00172861">
            <w:pPr>
              <w:widowControl w:val="0"/>
            </w:pPr>
          </w:p>
          <w:p w14:paraId="00000350" w14:textId="77777777" w:rsidR="00172861" w:rsidRDefault="00000000">
            <w:pPr>
              <w:rPr>
                <w:b w:val="0"/>
              </w:rPr>
            </w:pPr>
            <w:r>
              <w:t>Nota.</w:t>
            </w:r>
            <w:r>
              <w:rPr>
                <w:b w:val="0"/>
              </w:rPr>
              <w:t xml:space="preserve"> Elaborar imagen </w:t>
            </w:r>
          </w:p>
          <w:p w14:paraId="00000351" w14:textId="77777777" w:rsidR="00172861" w:rsidRDefault="00000000">
            <w:pPr>
              <w:widowControl w:val="0"/>
              <w:rPr>
                <w:b w:val="0"/>
              </w:rPr>
            </w:pPr>
            <w:hyperlink r:id="rId96">
              <w:r>
                <w:rPr>
                  <w:b w:val="0"/>
                  <w:color w:val="1155CC"/>
                  <w:u w:val="single"/>
                </w:rPr>
                <w:t>228116_i30</w:t>
              </w:r>
            </w:hyperlink>
          </w:p>
        </w:tc>
      </w:tr>
    </w:tbl>
    <w:p w14:paraId="00000352" w14:textId="77777777" w:rsidR="00172861" w:rsidRDefault="00172861">
      <w:pPr>
        <w:spacing w:line="240" w:lineRule="auto"/>
      </w:pPr>
    </w:p>
    <w:p w14:paraId="00000353" w14:textId="77777777" w:rsidR="00172861" w:rsidRDefault="00172861">
      <w:pPr>
        <w:spacing w:line="240" w:lineRule="auto"/>
        <w:rPr>
          <w:b/>
        </w:rPr>
      </w:pPr>
    </w:p>
    <w:tbl>
      <w:tblPr>
        <w:tblStyle w:val="afffffffffffffffffffffffffffff0"/>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72861" w14:paraId="1A836272" w14:textId="77777777">
        <w:trPr>
          <w:trHeight w:val="580"/>
        </w:trPr>
        <w:tc>
          <w:tcPr>
            <w:tcW w:w="1432" w:type="dxa"/>
            <w:shd w:val="clear" w:color="auto" w:fill="C9DAF8"/>
            <w:tcMar>
              <w:top w:w="100" w:type="dxa"/>
              <w:left w:w="100" w:type="dxa"/>
              <w:bottom w:w="100" w:type="dxa"/>
              <w:right w:w="100" w:type="dxa"/>
            </w:tcMar>
          </w:tcPr>
          <w:p w14:paraId="00000354" w14:textId="77777777" w:rsidR="00172861"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355" w14:textId="77777777" w:rsidR="00172861" w:rsidRDefault="00000000">
            <w:pPr>
              <w:keepNext/>
              <w:keepLines/>
              <w:spacing w:after="60"/>
              <w:jc w:val="center"/>
              <w:rPr>
                <w:sz w:val="22"/>
                <w:szCs w:val="22"/>
              </w:rPr>
            </w:pPr>
            <w:r>
              <w:rPr>
                <w:sz w:val="22"/>
                <w:szCs w:val="22"/>
              </w:rPr>
              <w:t>llamado de acción</w:t>
            </w:r>
          </w:p>
        </w:tc>
      </w:tr>
      <w:tr w:rsidR="00172861" w14:paraId="4E4A3FF8" w14:textId="77777777">
        <w:trPr>
          <w:trHeight w:val="420"/>
        </w:trPr>
        <w:tc>
          <w:tcPr>
            <w:tcW w:w="13412" w:type="dxa"/>
            <w:gridSpan w:val="2"/>
            <w:shd w:val="clear" w:color="auto" w:fill="auto"/>
            <w:tcMar>
              <w:top w:w="100" w:type="dxa"/>
              <w:left w:w="100" w:type="dxa"/>
              <w:bottom w:w="100" w:type="dxa"/>
              <w:right w:w="100" w:type="dxa"/>
            </w:tcMar>
          </w:tcPr>
          <w:p w14:paraId="00000356" w14:textId="77777777" w:rsidR="00172861" w:rsidRDefault="00000000">
            <w:pPr>
              <w:shd w:val="clear" w:color="auto" w:fill="FFFFFF"/>
              <w:tabs>
                <w:tab w:val="left" w:pos="14459"/>
              </w:tabs>
              <w:jc w:val="both"/>
            </w:pPr>
            <w:r>
              <w:t xml:space="preserve"> Normatividad ambiental en Colombia</w:t>
            </w:r>
          </w:p>
          <w:p w14:paraId="00000357" w14:textId="77777777" w:rsidR="00172861" w:rsidRDefault="00172861">
            <w:pPr>
              <w:ind w:left="420"/>
              <w:jc w:val="both"/>
              <w:rPr>
                <w:b w:val="0"/>
                <w:sz w:val="22"/>
                <w:szCs w:val="22"/>
              </w:rPr>
            </w:pPr>
          </w:p>
          <w:p w14:paraId="00000358" w14:textId="77777777" w:rsidR="00172861" w:rsidRDefault="00000000">
            <w:pPr>
              <w:ind w:left="420"/>
              <w:jc w:val="both"/>
              <w:rPr>
                <w:b w:val="0"/>
              </w:rPr>
            </w:pPr>
            <w:r>
              <w:rPr>
                <w:b w:val="0"/>
              </w:rPr>
              <w:t xml:space="preserve">Para conocer la evolución de la normatividad ambiental en Colombia consulte el siguiente enlace: </w:t>
            </w:r>
          </w:p>
          <w:p w14:paraId="00000359" w14:textId="77777777" w:rsidR="00172861" w:rsidRDefault="00172861">
            <w:pPr>
              <w:ind w:left="420"/>
              <w:jc w:val="both"/>
              <w:rPr>
                <w:b w:val="0"/>
              </w:rPr>
            </w:pPr>
          </w:p>
          <w:p w14:paraId="0000035A" w14:textId="77777777" w:rsidR="00172861" w:rsidRDefault="00000000">
            <w:pPr>
              <w:ind w:left="1860" w:hanging="726"/>
              <w:rPr>
                <w:b w:val="0"/>
              </w:rPr>
            </w:pPr>
            <w:sdt>
              <w:sdtPr>
                <w:tag w:val="goog_rdk_27"/>
                <w:id w:val="2059970515"/>
              </w:sdtPr>
              <w:sdtContent>
                <w:r>
                  <w:rPr>
                    <w:rFonts w:ascii="Arial Unicode MS" w:eastAsia="Arial Unicode MS" w:hAnsi="Arial Unicode MS" w:cs="Arial Unicode MS"/>
                    <w:b w:val="0"/>
                  </w:rPr>
                  <w:t>✅</w:t>
                </w:r>
                <w:r>
                  <w:rPr>
                    <w:rFonts w:ascii="Arial Unicode MS" w:eastAsia="Arial Unicode MS" w:hAnsi="Arial Unicode MS" w:cs="Arial Unicode MS"/>
                    <w:b w:val="0"/>
                  </w:rPr>
                  <w:tab/>
                  <w:t xml:space="preserve">Normatividad Ambiental Vigente en Colombia 2022 - Biblioteca SST. (2020). Biblioteca Virtual de Seguridad y Salud en el Trabajo; Biblioteca Virtual SST. </w:t>
                </w:r>
              </w:sdtContent>
            </w:sdt>
            <w:hyperlink r:id="rId97">
              <w:r>
                <w:rPr>
                  <w:b w:val="0"/>
                  <w:color w:val="1155CC"/>
                  <w:u w:val="single"/>
                </w:rPr>
                <w:t>https://deseguridadysalud.com/normatividad-ambiental-en-colombia/</w:t>
              </w:r>
            </w:hyperlink>
          </w:p>
          <w:p w14:paraId="0000035B" w14:textId="77777777" w:rsidR="00172861" w:rsidRDefault="00172861">
            <w:pPr>
              <w:ind w:left="1860" w:hanging="726"/>
              <w:rPr>
                <w:b w:val="0"/>
                <w:sz w:val="22"/>
                <w:szCs w:val="22"/>
              </w:rPr>
            </w:pPr>
          </w:p>
          <w:p w14:paraId="0000035C" w14:textId="77777777" w:rsidR="00172861" w:rsidRDefault="00172861">
            <w:pPr>
              <w:shd w:val="clear" w:color="auto" w:fill="FFFFFF"/>
              <w:tabs>
                <w:tab w:val="left" w:pos="14459"/>
              </w:tabs>
              <w:jc w:val="both"/>
              <w:rPr>
                <w:sz w:val="22"/>
                <w:szCs w:val="22"/>
                <w:highlight w:val="yellow"/>
              </w:rPr>
            </w:pPr>
          </w:p>
        </w:tc>
      </w:tr>
    </w:tbl>
    <w:p w14:paraId="0000035E" w14:textId="77777777" w:rsidR="00172861" w:rsidRDefault="00172861">
      <w:pPr>
        <w:spacing w:line="240" w:lineRule="auto"/>
        <w:jc w:val="both"/>
      </w:pPr>
    </w:p>
    <w:p w14:paraId="0000035F" w14:textId="77777777" w:rsidR="00172861" w:rsidRDefault="00000000">
      <w:pPr>
        <w:keepNext/>
        <w:keepLines/>
        <w:spacing w:before="400" w:after="120" w:line="240" w:lineRule="auto"/>
        <w:jc w:val="both"/>
      </w:pPr>
      <w:bookmarkStart w:id="48" w:name="_heading=h.auo2mmb9wvl5" w:colFirst="0" w:colLast="0"/>
      <w:bookmarkEnd w:id="48"/>
      <w:r>
        <w:lastRenderedPageBreak/>
        <w:t>5. Manejo de posturas</w:t>
      </w:r>
    </w:p>
    <w:p w14:paraId="00000360" w14:textId="77777777" w:rsidR="00172861" w:rsidRDefault="00172861">
      <w:pPr>
        <w:spacing w:line="240" w:lineRule="auto"/>
      </w:pPr>
    </w:p>
    <w:tbl>
      <w:tblPr>
        <w:tblStyle w:val="afffffffffffffffffffffffffffff1"/>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1184DF38" w14:textId="77777777">
        <w:trPr>
          <w:trHeight w:val="444"/>
        </w:trPr>
        <w:tc>
          <w:tcPr>
            <w:tcW w:w="13422" w:type="dxa"/>
            <w:shd w:val="clear" w:color="auto" w:fill="8DB3E2"/>
          </w:tcPr>
          <w:p w14:paraId="00000361" w14:textId="77777777" w:rsidR="00172861" w:rsidRDefault="00000000">
            <w:pPr>
              <w:keepNext/>
              <w:keepLines/>
              <w:spacing w:before="400" w:after="120"/>
              <w:jc w:val="center"/>
              <w:rPr>
                <w:color w:val="FF0000"/>
              </w:rPr>
            </w:pPr>
            <w:r>
              <w:t xml:space="preserve">Cuadro de texto </w:t>
            </w:r>
          </w:p>
        </w:tc>
      </w:tr>
      <w:tr w:rsidR="00172861" w14:paraId="31741DD1" w14:textId="77777777">
        <w:tc>
          <w:tcPr>
            <w:tcW w:w="13422" w:type="dxa"/>
          </w:tcPr>
          <w:p w14:paraId="00000362" w14:textId="77777777" w:rsidR="00172861" w:rsidRDefault="00000000">
            <w:pPr>
              <w:jc w:val="both"/>
              <w:rPr>
                <w:b w:val="0"/>
              </w:rPr>
            </w:pPr>
            <w:r>
              <w:rPr>
                <w:b w:val="0"/>
              </w:rPr>
              <w:t xml:space="preserve">La Seguridad y Salud en el Trabajo o SST garantizan el monitoreo y control de las variables que puedan afectar al individuo dentro de las instalaciones de la organización; por tanto, llevar control de los riesgos y evitar los accidentes se vuelven en los motores primarios de este sistema organizacional. </w:t>
            </w:r>
          </w:p>
        </w:tc>
      </w:tr>
    </w:tbl>
    <w:p w14:paraId="00000363" w14:textId="77777777" w:rsidR="00172861" w:rsidRDefault="00172861">
      <w:pPr>
        <w:spacing w:line="240" w:lineRule="auto"/>
      </w:pPr>
    </w:p>
    <w:p w14:paraId="00000364" w14:textId="77777777" w:rsidR="00172861" w:rsidRDefault="00172861">
      <w:pPr>
        <w:spacing w:line="240" w:lineRule="auto"/>
        <w:rPr>
          <w:b/>
        </w:rPr>
      </w:pPr>
    </w:p>
    <w:tbl>
      <w:tblPr>
        <w:tblStyle w:val="afffffffffffffffffffff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72861" w14:paraId="4EA8B6CA" w14:textId="77777777">
        <w:trPr>
          <w:trHeight w:val="580"/>
        </w:trPr>
        <w:tc>
          <w:tcPr>
            <w:tcW w:w="1432" w:type="dxa"/>
            <w:shd w:val="clear" w:color="auto" w:fill="C9DAF8"/>
            <w:tcMar>
              <w:top w:w="100" w:type="dxa"/>
              <w:left w:w="100" w:type="dxa"/>
              <w:bottom w:w="100" w:type="dxa"/>
              <w:right w:w="100" w:type="dxa"/>
            </w:tcMar>
          </w:tcPr>
          <w:p w14:paraId="00000365" w14:textId="77777777" w:rsidR="00172861"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366" w14:textId="77777777" w:rsidR="00172861" w:rsidRDefault="00000000">
            <w:pPr>
              <w:keepNext/>
              <w:keepLines/>
              <w:spacing w:after="60"/>
              <w:jc w:val="center"/>
              <w:rPr>
                <w:sz w:val="22"/>
                <w:szCs w:val="22"/>
              </w:rPr>
            </w:pPr>
            <w:r>
              <w:rPr>
                <w:sz w:val="22"/>
                <w:szCs w:val="22"/>
              </w:rPr>
              <w:t>llamado de acción</w:t>
            </w:r>
          </w:p>
        </w:tc>
      </w:tr>
      <w:tr w:rsidR="00172861" w14:paraId="334A58E7" w14:textId="77777777">
        <w:trPr>
          <w:trHeight w:val="420"/>
        </w:trPr>
        <w:tc>
          <w:tcPr>
            <w:tcW w:w="13412" w:type="dxa"/>
            <w:gridSpan w:val="2"/>
            <w:shd w:val="clear" w:color="auto" w:fill="auto"/>
            <w:tcMar>
              <w:top w:w="100" w:type="dxa"/>
              <w:left w:w="100" w:type="dxa"/>
              <w:bottom w:w="100" w:type="dxa"/>
              <w:right w:w="100" w:type="dxa"/>
            </w:tcMar>
          </w:tcPr>
          <w:p w14:paraId="00000367" w14:textId="77777777" w:rsidR="00172861" w:rsidRDefault="00000000">
            <w:pPr>
              <w:shd w:val="clear" w:color="auto" w:fill="FFFFFF"/>
              <w:tabs>
                <w:tab w:val="left" w:pos="14459"/>
              </w:tabs>
              <w:jc w:val="both"/>
              <w:rPr>
                <w:sz w:val="22"/>
                <w:szCs w:val="22"/>
              </w:rPr>
            </w:pPr>
            <w:r>
              <w:rPr>
                <w:sz w:val="22"/>
                <w:szCs w:val="22"/>
              </w:rPr>
              <w:t xml:space="preserve"> Seguridad y Salud en el Trabajo</w:t>
            </w:r>
          </w:p>
          <w:p w14:paraId="00000368" w14:textId="77777777" w:rsidR="00172861" w:rsidRDefault="00172861">
            <w:pPr>
              <w:shd w:val="clear" w:color="auto" w:fill="FFFFFF"/>
              <w:tabs>
                <w:tab w:val="left" w:pos="14459"/>
              </w:tabs>
              <w:jc w:val="both"/>
            </w:pPr>
          </w:p>
          <w:p w14:paraId="00000369" w14:textId="77777777" w:rsidR="00172861" w:rsidRDefault="00000000">
            <w:pPr>
              <w:jc w:val="both"/>
              <w:rPr>
                <w:b w:val="0"/>
              </w:rPr>
            </w:pPr>
            <w:r>
              <w:rPr>
                <w:b w:val="0"/>
              </w:rPr>
              <w:t>Para ampliar los conceptos sobre SST consultar el siguiente vídeo:</w:t>
            </w:r>
          </w:p>
          <w:p w14:paraId="0000036A" w14:textId="77777777" w:rsidR="00172861" w:rsidRDefault="00172861">
            <w:pPr>
              <w:ind w:left="420"/>
              <w:jc w:val="both"/>
              <w:rPr>
                <w:b w:val="0"/>
              </w:rPr>
            </w:pPr>
          </w:p>
          <w:p w14:paraId="0000036B" w14:textId="77777777" w:rsidR="00172861" w:rsidRDefault="00000000">
            <w:pPr>
              <w:ind w:left="1860" w:hanging="726"/>
              <w:rPr>
                <w:b w:val="0"/>
              </w:rPr>
            </w:pPr>
            <w:sdt>
              <w:sdtPr>
                <w:tag w:val="goog_rdk_28"/>
                <w:id w:val="1928458959"/>
              </w:sdtPr>
              <w:sdtContent>
                <w:r>
                  <w:rPr>
                    <w:rFonts w:ascii="Arial Unicode MS" w:eastAsia="Arial Unicode MS" w:hAnsi="Arial Unicode MS" w:cs="Arial Unicode MS"/>
                    <w:b w:val="0"/>
                  </w:rPr>
                  <w:t>✅</w:t>
                </w:r>
                <w:r>
                  <w:rPr>
                    <w:rFonts w:ascii="Arial Unicode MS" w:eastAsia="Arial Unicode MS" w:hAnsi="Arial Unicode MS" w:cs="Arial Unicode MS"/>
                    <w:b w:val="0"/>
                  </w:rPr>
                  <w:tab/>
                  <w:t xml:space="preserve">Ecosistema de Recursos Educativos Digitales SENA, E. [EcosistemadeRecursosEducativosDigitalesSENA]. (2022). Seguridad y salud en el trabajo (SST). Youtube. </w:t>
                </w:r>
              </w:sdtContent>
            </w:sdt>
            <w:hyperlink r:id="rId98">
              <w:r>
                <w:rPr>
                  <w:b w:val="0"/>
                  <w:color w:val="1155CC"/>
                  <w:u w:val="single"/>
                </w:rPr>
                <w:t>https://www.youtube.com/watch?v=87fQFljT7OQ</w:t>
              </w:r>
            </w:hyperlink>
          </w:p>
          <w:p w14:paraId="0000036C" w14:textId="77777777" w:rsidR="00172861" w:rsidRDefault="00172861">
            <w:pPr>
              <w:ind w:left="1860" w:hanging="726"/>
              <w:rPr>
                <w:b w:val="0"/>
              </w:rPr>
            </w:pPr>
          </w:p>
          <w:p w14:paraId="0000036D" w14:textId="77777777" w:rsidR="00172861" w:rsidRDefault="00172861">
            <w:pPr>
              <w:shd w:val="clear" w:color="auto" w:fill="FFFFFF"/>
              <w:tabs>
                <w:tab w:val="left" w:pos="14459"/>
              </w:tabs>
              <w:jc w:val="both"/>
              <w:rPr>
                <w:b w:val="0"/>
                <w:sz w:val="22"/>
                <w:szCs w:val="22"/>
              </w:rPr>
            </w:pPr>
          </w:p>
        </w:tc>
      </w:tr>
    </w:tbl>
    <w:p w14:paraId="0000036F" w14:textId="77777777" w:rsidR="00172861" w:rsidRDefault="00000000">
      <w:pPr>
        <w:spacing w:line="240" w:lineRule="auto"/>
        <w:jc w:val="both"/>
      </w:pPr>
      <w:r>
        <w:t xml:space="preserve"> </w:t>
      </w:r>
    </w:p>
    <w:p w14:paraId="00000370" w14:textId="77777777" w:rsidR="00172861" w:rsidRDefault="00172861">
      <w:pPr>
        <w:spacing w:line="240" w:lineRule="auto"/>
        <w:jc w:val="both"/>
      </w:pPr>
    </w:p>
    <w:p w14:paraId="00000371" w14:textId="77777777" w:rsidR="00172861" w:rsidRDefault="00172861">
      <w:pPr>
        <w:spacing w:line="240" w:lineRule="auto"/>
      </w:pPr>
    </w:p>
    <w:tbl>
      <w:tblPr>
        <w:tblStyle w:val="afffffffffffffffffffffffffffff3"/>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6255"/>
        <w:gridCol w:w="5415"/>
      </w:tblGrid>
      <w:tr w:rsidR="00172861" w14:paraId="464175C0" w14:textId="77777777">
        <w:trPr>
          <w:trHeight w:val="460"/>
        </w:trPr>
        <w:tc>
          <w:tcPr>
            <w:tcW w:w="1740" w:type="dxa"/>
            <w:shd w:val="clear" w:color="auto" w:fill="C9DAF8"/>
            <w:tcMar>
              <w:top w:w="100" w:type="dxa"/>
              <w:left w:w="100" w:type="dxa"/>
              <w:bottom w:w="100" w:type="dxa"/>
              <w:right w:w="100" w:type="dxa"/>
            </w:tcMar>
          </w:tcPr>
          <w:p w14:paraId="00000372" w14:textId="77777777" w:rsidR="00172861" w:rsidRDefault="00000000">
            <w:pPr>
              <w:widowControl w:val="0"/>
              <w:jc w:val="center"/>
            </w:pPr>
            <w:r>
              <w:lastRenderedPageBreak/>
              <w:t>Tipo de recurso</w:t>
            </w:r>
          </w:p>
        </w:tc>
        <w:tc>
          <w:tcPr>
            <w:tcW w:w="11670" w:type="dxa"/>
            <w:gridSpan w:val="2"/>
            <w:shd w:val="clear" w:color="auto" w:fill="C9DAF8"/>
            <w:tcMar>
              <w:top w:w="100" w:type="dxa"/>
              <w:left w:w="100" w:type="dxa"/>
              <w:bottom w:w="100" w:type="dxa"/>
              <w:right w:w="100" w:type="dxa"/>
            </w:tcMar>
          </w:tcPr>
          <w:p w14:paraId="00000373" w14:textId="77777777" w:rsidR="00172861" w:rsidRDefault="00000000">
            <w:pPr>
              <w:keepNext/>
              <w:keepLines/>
              <w:widowControl w:val="0"/>
              <w:spacing w:after="60"/>
              <w:jc w:val="center"/>
            </w:pPr>
            <w:r>
              <w:t>Infografía interactiva Modal</w:t>
            </w:r>
          </w:p>
        </w:tc>
      </w:tr>
      <w:tr w:rsidR="00172861" w14:paraId="584F2CCD" w14:textId="77777777">
        <w:trPr>
          <w:trHeight w:val="420"/>
        </w:trPr>
        <w:tc>
          <w:tcPr>
            <w:tcW w:w="1740" w:type="dxa"/>
            <w:shd w:val="clear" w:color="auto" w:fill="auto"/>
            <w:tcMar>
              <w:top w:w="100" w:type="dxa"/>
              <w:left w:w="100" w:type="dxa"/>
              <w:bottom w:w="100" w:type="dxa"/>
              <w:right w:w="100" w:type="dxa"/>
            </w:tcMar>
          </w:tcPr>
          <w:p w14:paraId="00000375" w14:textId="77777777" w:rsidR="00172861" w:rsidRDefault="00000000">
            <w:pPr>
              <w:widowControl w:val="0"/>
            </w:pPr>
            <w:r>
              <w:t>Texto introductorio</w:t>
            </w:r>
          </w:p>
        </w:tc>
        <w:tc>
          <w:tcPr>
            <w:tcW w:w="11670" w:type="dxa"/>
            <w:gridSpan w:val="2"/>
            <w:shd w:val="clear" w:color="auto" w:fill="auto"/>
            <w:tcMar>
              <w:top w:w="100" w:type="dxa"/>
              <w:left w:w="100" w:type="dxa"/>
              <w:bottom w:w="100" w:type="dxa"/>
              <w:right w:w="100" w:type="dxa"/>
            </w:tcMar>
          </w:tcPr>
          <w:p w14:paraId="00000376" w14:textId="77777777" w:rsidR="00172861" w:rsidRDefault="00000000">
            <w:pPr>
              <w:jc w:val="both"/>
              <w:rPr>
                <w:b w:val="0"/>
                <w:color w:val="666666"/>
              </w:rPr>
            </w:pPr>
            <w:r>
              <w:rPr>
                <w:b w:val="0"/>
              </w:rPr>
              <w:t>Hablando específicamente de la Seguridad y Salud en el Trabajo enfocado en TI, podría decirse que el nivel de riesgo no sea alto o peor aún, que no existan riesgos que deban ser mitigados debido a</w:t>
            </w:r>
            <w:r>
              <w:t xml:space="preserve"> la </w:t>
            </w:r>
            <w:r>
              <w:rPr>
                <w:b w:val="0"/>
              </w:rPr>
              <w:t>naturaleza misma de la actividad que se realiza, monitoreo de cámaras o del centro de datos, analizar la red, desarrollar aplicativos, utilizar el sistema de información para hacer consultas, entre otros; son algunas de las actividades del día a día, completamente diferentes a los que por ejemplo en la construcción se encuentran de manera mucho más evidentes y hacen que se consideren actividades de riesgo; sin embargo;</w:t>
            </w:r>
            <w:r>
              <w:rPr>
                <w:b w:val="0"/>
                <w:color w:val="FF0000"/>
              </w:rPr>
              <w:t xml:space="preserve"> </w:t>
            </w:r>
            <w:r>
              <w:rPr>
                <w:b w:val="0"/>
              </w:rPr>
              <w:t xml:space="preserve">algunas de los riesgos más relevantes dentro de TI son: </w:t>
            </w:r>
          </w:p>
        </w:tc>
      </w:tr>
      <w:tr w:rsidR="00172861" w14:paraId="70769D72" w14:textId="77777777">
        <w:trPr>
          <w:trHeight w:val="420"/>
        </w:trPr>
        <w:tc>
          <w:tcPr>
            <w:tcW w:w="13410" w:type="dxa"/>
            <w:gridSpan w:val="3"/>
            <w:shd w:val="clear" w:color="auto" w:fill="auto"/>
            <w:tcMar>
              <w:top w:w="100" w:type="dxa"/>
              <w:left w:w="100" w:type="dxa"/>
              <w:bottom w:w="100" w:type="dxa"/>
              <w:right w:w="100" w:type="dxa"/>
            </w:tcMar>
          </w:tcPr>
          <w:p w14:paraId="00000378" w14:textId="77777777" w:rsidR="00172861" w:rsidRDefault="00000000">
            <w:pPr>
              <w:jc w:val="both"/>
              <w:rPr>
                <w:color w:val="9900FF"/>
              </w:rPr>
            </w:pPr>
            <w:r>
              <w:rPr>
                <w:color w:val="9900FF"/>
              </w:rPr>
              <w:t>Seguridad y Salud en el Trabajo</w:t>
            </w:r>
          </w:p>
          <w:p w14:paraId="00000379" w14:textId="77777777" w:rsidR="00172861" w:rsidRDefault="00172861">
            <w:pPr>
              <w:widowControl w:val="0"/>
              <w:jc w:val="center"/>
              <w:rPr>
                <w:color w:val="666666"/>
              </w:rPr>
            </w:pPr>
          </w:p>
          <w:p w14:paraId="0000037A" w14:textId="77777777" w:rsidR="00172861" w:rsidRDefault="00172861">
            <w:pPr>
              <w:widowControl w:val="0"/>
              <w:jc w:val="center"/>
              <w:rPr>
                <w:color w:val="666666"/>
              </w:rPr>
            </w:pPr>
          </w:p>
          <w:p w14:paraId="0000037B" w14:textId="77777777" w:rsidR="00172861" w:rsidRDefault="00172861">
            <w:pPr>
              <w:widowControl w:val="0"/>
              <w:jc w:val="center"/>
              <w:rPr>
                <w:color w:val="666666"/>
              </w:rPr>
            </w:pPr>
          </w:p>
          <w:p w14:paraId="0000037C" w14:textId="77777777" w:rsidR="00172861" w:rsidRDefault="00172861">
            <w:pPr>
              <w:widowControl w:val="0"/>
              <w:jc w:val="center"/>
              <w:rPr>
                <w:color w:val="666666"/>
              </w:rPr>
            </w:pPr>
          </w:p>
          <w:p w14:paraId="0000037D" w14:textId="77777777" w:rsidR="00172861" w:rsidRDefault="00000000">
            <w:pPr>
              <w:widowControl w:val="0"/>
              <w:jc w:val="center"/>
              <w:rPr>
                <w:color w:val="666666"/>
              </w:rPr>
            </w:pPr>
            <w:r>
              <w:rPr>
                <w:noProof/>
                <w:color w:val="666666"/>
              </w:rPr>
              <w:lastRenderedPageBreak/>
              <w:drawing>
                <wp:inline distT="114300" distB="114300" distL="114300" distR="114300" wp14:anchorId="6F94C9AB" wp14:editId="3A0996F0">
                  <wp:extent cx="4391025" cy="2667000"/>
                  <wp:effectExtent l="0" t="0" r="0" b="0"/>
                  <wp:docPr id="9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4391025" cy="2667000"/>
                          </a:xfrm>
                          <a:prstGeom prst="rect">
                            <a:avLst/>
                          </a:prstGeom>
                          <a:ln/>
                        </pic:spPr>
                      </pic:pic>
                    </a:graphicData>
                  </a:graphic>
                </wp:inline>
              </w:drawing>
            </w:r>
          </w:p>
          <w:p w14:paraId="0000037E" w14:textId="77777777" w:rsidR="00172861" w:rsidRDefault="00172861">
            <w:pPr>
              <w:widowControl w:val="0"/>
              <w:jc w:val="center"/>
              <w:rPr>
                <w:color w:val="666666"/>
              </w:rPr>
            </w:pPr>
          </w:p>
          <w:p w14:paraId="0000037F" w14:textId="77777777" w:rsidR="00172861" w:rsidRDefault="00172861">
            <w:pPr>
              <w:widowControl w:val="0"/>
              <w:rPr>
                <w:color w:val="666666"/>
              </w:rPr>
            </w:pPr>
          </w:p>
        </w:tc>
      </w:tr>
      <w:tr w:rsidR="00172861" w14:paraId="11830A9D" w14:textId="77777777">
        <w:trPr>
          <w:trHeight w:val="420"/>
        </w:trPr>
        <w:tc>
          <w:tcPr>
            <w:tcW w:w="1740" w:type="dxa"/>
            <w:shd w:val="clear" w:color="auto" w:fill="auto"/>
            <w:tcMar>
              <w:top w:w="100" w:type="dxa"/>
              <w:left w:w="100" w:type="dxa"/>
              <w:bottom w:w="100" w:type="dxa"/>
              <w:right w:w="100" w:type="dxa"/>
            </w:tcMar>
          </w:tcPr>
          <w:p w14:paraId="00000382" w14:textId="77777777" w:rsidR="00172861" w:rsidRDefault="00000000">
            <w:pPr>
              <w:widowControl w:val="0"/>
            </w:pPr>
            <w:r>
              <w:lastRenderedPageBreak/>
              <w:t>Código de la imagen</w:t>
            </w:r>
          </w:p>
        </w:tc>
        <w:tc>
          <w:tcPr>
            <w:tcW w:w="11670" w:type="dxa"/>
            <w:gridSpan w:val="2"/>
            <w:shd w:val="clear" w:color="auto" w:fill="auto"/>
            <w:tcMar>
              <w:top w:w="100" w:type="dxa"/>
              <w:left w:w="100" w:type="dxa"/>
              <w:bottom w:w="100" w:type="dxa"/>
              <w:right w:w="100" w:type="dxa"/>
            </w:tcMar>
          </w:tcPr>
          <w:p w14:paraId="00000383" w14:textId="77777777" w:rsidR="00172861" w:rsidRDefault="00000000">
            <w:pPr>
              <w:rPr>
                <w:b w:val="0"/>
              </w:rPr>
            </w:pPr>
            <w:r>
              <w:t xml:space="preserve">Nota. </w:t>
            </w:r>
            <w:r>
              <w:rPr>
                <w:b w:val="0"/>
              </w:rPr>
              <w:t xml:space="preserve">Elaborar imagen </w:t>
            </w:r>
          </w:p>
          <w:p w14:paraId="00000384" w14:textId="77777777" w:rsidR="00172861" w:rsidRDefault="00000000">
            <w:pPr>
              <w:widowControl w:val="0"/>
              <w:rPr>
                <w:b w:val="0"/>
              </w:rPr>
            </w:pPr>
            <w:hyperlink r:id="rId100">
              <w:r>
                <w:rPr>
                  <w:b w:val="0"/>
                  <w:color w:val="1155CC"/>
                  <w:u w:val="single"/>
                </w:rPr>
                <w:t>228116_i31</w:t>
              </w:r>
            </w:hyperlink>
          </w:p>
        </w:tc>
      </w:tr>
      <w:tr w:rsidR="00172861" w14:paraId="6B3AE799" w14:textId="77777777">
        <w:tc>
          <w:tcPr>
            <w:tcW w:w="1740" w:type="dxa"/>
            <w:shd w:val="clear" w:color="auto" w:fill="auto"/>
            <w:tcMar>
              <w:top w:w="100" w:type="dxa"/>
              <w:left w:w="100" w:type="dxa"/>
              <w:bottom w:w="100" w:type="dxa"/>
              <w:right w:w="100" w:type="dxa"/>
            </w:tcMar>
          </w:tcPr>
          <w:p w14:paraId="00000386" w14:textId="77777777" w:rsidR="00172861" w:rsidRDefault="00000000">
            <w:pPr>
              <w:widowControl w:val="0"/>
            </w:pPr>
            <w:r>
              <w:lastRenderedPageBreak/>
              <w:t>Punto modal 1</w:t>
            </w:r>
          </w:p>
        </w:tc>
        <w:tc>
          <w:tcPr>
            <w:tcW w:w="6255" w:type="dxa"/>
            <w:shd w:val="clear" w:color="auto" w:fill="auto"/>
            <w:tcMar>
              <w:top w:w="100" w:type="dxa"/>
              <w:left w:w="100" w:type="dxa"/>
              <w:bottom w:w="100" w:type="dxa"/>
              <w:right w:w="100" w:type="dxa"/>
            </w:tcMar>
          </w:tcPr>
          <w:p w14:paraId="00000387" w14:textId="77777777" w:rsidR="00172861" w:rsidRDefault="00000000">
            <w:pPr>
              <w:jc w:val="both"/>
            </w:pPr>
            <w:r>
              <w:t xml:space="preserve">Fatiga visual o muscular: </w:t>
            </w:r>
          </w:p>
          <w:p w14:paraId="00000388" w14:textId="77777777" w:rsidR="00172861" w:rsidRDefault="00000000">
            <w:pPr>
              <w:jc w:val="both"/>
              <w:rPr>
                <w:b w:val="0"/>
              </w:rPr>
            </w:pPr>
            <w:r>
              <w:rPr>
                <w:b w:val="0"/>
              </w:rPr>
              <w:t>La realización de actividades en donde se deba adoptar la misma postura y fijar la vista sobre una pantalla por tiempo prolongado</w:t>
            </w:r>
            <w:r>
              <w:rPr>
                <w:b w:val="0"/>
                <w:color w:val="FF0000"/>
              </w:rPr>
              <w:t>,</w:t>
            </w:r>
            <w:r>
              <w:rPr>
                <w:b w:val="0"/>
              </w:rPr>
              <w:t xml:space="preserve"> generan cansancio y fatiga, se deben realizar pausas activas que activen al individuo. Si se cuenta con una ventana se pueden hacer pausas y mirar objetos a diferentes distancias, así el ojo podrá ejercitarse, también si con frecuencia se levanta de su silla y realiza movimientos que activen el cuerpo, podrá garantizar que el cansancio y la fatiga no lleguen. Adicionalmente, implementar buenas posturas, garantizar el cumplimiento ergonómico en el puesto de trabajo pueden ser buenas prácticas que reducen daños físicos en el cuerpo humano, así la cabeza levantada, columna erguida, pies apoyados, rodillas en ángulo recto y brazos apoyados, son algunas de las prácticas que se deben aplicar a la hora de desarrollar las labores en oficinas. </w:t>
            </w:r>
          </w:p>
        </w:tc>
        <w:tc>
          <w:tcPr>
            <w:tcW w:w="5415" w:type="dxa"/>
            <w:shd w:val="clear" w:color="auto" w:fill="auto"/>
            <w:tcMar>
              <w:top w:w="100" w:type="dxa"/>
              <w:left w:w="100" w:type="dxa"/>
              <w:bottom w:w="100" w:type="dxa"/>
              <w:right w:w="100" w:type="dxa"/>
            </w:tcMar>
          </w:tcPr>
          <w:p w14:paraId="00000389" w14:textId="77777777" w:rsidR="00172861" w:rsidRDefault="00000000">
            <w:pPr>
              <w:widowControl w:val="0"/>
              <w:rPr>
                <w:color w:val="666666"/>
              </w:rPr>
            </w:pPr>
            <w:r>
              <w:rPr>
                <w:noProof/>
                <w:color w:val="666666"/>
              </w:rPr>
              <w:drawing>
                <wp:inline distT="114300" distB="114300" distL="114300" distR="114300" wp14:anchorId="1CF04BBB" wp14:editId="499616E8">
                  <wp:extent cx="3305175" cy="2641600"/>
                  <wp:effectExtent l="0" t="0" r="0" b="0"/>
                  <wp:docPr id="9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a:stretch>
                            <a:fillRect/>
                          </a:stretch>
                        </pic:blipFill>
                        <pic:spPr>
                          <a:xfrm>
                            <a:off x="0" y="0"/>
                            <a:ext cx="3305175" cy="2641600"/>
                          </a:xfrm>
                          <a:prstGeom prst="rect">
                            <a:avLst/>
                          </a:prstGeom>
                          <a:ln/>
                        </pic:spPr>
                      </pic:pic>
                    </a:graphicData>
                  </a:graphic>
                </wp:inline>
              </w:drawing>
            </w:r>
          </w:p>
        </w:tc>
      </w:tr>
      <w:tr w:rsidR="00172861" w14:paraId="4DD3CC1F" w14:textId="77777777">
        <w:tc>
          <w:tcPr>
            <w:tcW w:w="1740" w:type="dxa"/>
            <w:shd w:val="clear" w:color="auto" w:fill="auto"/>
            <w:tcMar>
              <w:top w:w="100" w:type="dxa"/>
              <w:left w:w="100" w:type="dxa"/>
              <w:bottom w:w="100" w:type="dxa"/>
              <w:right w:w="100" w:type="dxa"/>
            </w:tcMar>
          </w:tcPr>
          <w:p w14:paraId="0000038A" w14:textId="77777777" w:rsidR="00172861" w:rsidRDefault="00000000">
            <w:pPr>
              <w:widowControl w:val="0"/>
            </w:pPr>
            <w:r>
              <w:lastRenderedPageBreak/>
              <w:t>Punto modal 2</w:t>
            </w:r>
          </w:p>
        </w:tc>
        <w:tc>
          <w:tcPr>
            <w:tcW w:w="6255" w:type="dxa"/>
            <w:shd w:val="clear" w:color="auto" w:fill="auto"/>
            <w:tcMar>
              <w:top w:w="100" w:type="dxa"/>
              <w:left w:w="100" w:type="dxa"/>
              <w:bottom w:w="100" w:type="dxa"/>
              <w:right w:w="100" w:type="dxa"/>
            </w:tcMar>
          </w:tcPr>
          <w:p w14:paraId="0000038B" w14:textId="77777777" w:rsidR="00172861" w:rsidRDefault="00000000">
            <w:pPr>
              <w:jc w:val="both"/>
            </w:pPr>
            <w:r>
              <w:t xml:space="preserve">Golpes o caídas: </w:t>
            </w:r>
          </w:p>
          <w:p w14:paraId="0000038C" w14:textId="77777777" w:rsidR="00172861" w:rsidRDefault="00000000">
            <w:pPr>
              <w:jc w:val="both"/>
              <w:rPr>
                <w:b w:val="0"/>
                <w:color w:val="666666"/>
              </w:rPr>
            </w:pPr>
            <w:r>
              <w:rPr>
                <w:b w:val="0"/>
              </w:rPr>
              <w:t xml:space="preserve">En el centro de datos existen elementos en el suelo, piso y espacio en general que pueden ocasionar golpes o generar caídas, se deben identificar estos factores de riesgo, marcarlos y en caso de ser posible eliminarlos, así los riesgos se reducen. También es importante resaltar que por ejemplo al caerse por un cable en el suelo, no solamente existe el riesgo del daño físico al individuo, también se pone en riesgo el sistema y su operación. ITIL, COBIT, RETIE, entre otros, dan parámetros, normas y estándares nacionales e internacionales para el manejo de cableado y garantizar su correcta ubicación según el cuarto de datos. </w:t>
            </w:r>
          </w:p>
        </w:tc>
        <w:tc>
          <w:tcPr>
            <w:tcW w:w="5415" w:type="dxa"/>
            <w:shd w:val="clear" w:color="auto" w:fill="auto"/>
            <w:tcMar>
              <w:top w:w="100" w:type="dxa"/>
              <w:left w:w="100" w:type="dxa"/>
              <w:bottom w:w="100" w:type="dxa"/>
              <w:right w:w="100" w:type="dxa"/>
            </w:tcMar>
          </w:tcPr>
          <w:p w14:paraId="0000038D" w14:textId="77777777" w:rsidR="00172861" w:rsidRDefault="00000000">
            <w:pPr>
              <w:widowControl w:val="0"/>
              <w:rPr>
                <w:color w:val="666666"/>
              </w:rPr>
            </w:pPr>
            <w:r>
              <w:rPr>
                <w:noProof/>
                <w:color w:val="666666"/>
              </w:rPr>
              <w:drawing>
                <wp:inline distT="114300" distB="114300" distL="114300" distR="114300" wp14:anchorId="1DF9912F" wp14:editId="0A4375D2">
                  <wp:extent cx="3305175" cy="2082800"/>
                  <wp:effectExtent l="0" t="0" r="0" b="0"/>
                  <wp:docPr id="9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a:stretch>
                            <a:fillRect/>
                          </a:stretch>
                        </pic:blipFill>
                        <pic:spPr>
                          <a:xfrm>
                            <a:off x="0" y="0"/>
                            <a:ext cx="3305175" cy="2082800"/>
                          </a:xfrm>
                          <a:prstGeom prst="rect">
                            <a:avLst/>
                          </a:prstGeom>
                          <a:ln/>
                        </pic:spPr>
                      </pic:pic>
                    </a:graphicData>
                  </a:graphic>
                </wp:inline>
              </w:drawing>
            </w:r>
          </w:p>
        </w:tc>
      </w:tr>
      <w:tr w:rsidR="00172861" w14:paraId="514A9EB2" w14:textId="77777777">
        <w:trPr>
          <w:trHeight w:val="4755"/>
        </w:trPr>
        <w:tc>
          <w:tcPr>
            <w:tcW w:w="1740" w:type="dxa"/>
            <w:shd w:val="clear" w:color="auto" w:fill="auto"/>
            <w:tcMar>
              <w:top w:w="100" w:type="dxa"/>
              <w:left w:w="100" w:type="dxa"/>
              <w:bottom w:w="100" w:type="dxa"/>
              <w:right w:w="100" w:type="dxa"/>
            </w:tcMar>
          </w:tcPr>
          <w:p w14:paraId="0000038E" w14:textId="77777777" w:rsidR="00172861" w:rsidRDefault="00000000">
            <w:pPr>
              <w:widowControl w:val="0"/>
            </w:pPr>
            <w:r>
              <w:lastRenderedPageBreak/>
              <w:t>Punto modal 3</w:t>
            </w:r>
          </w:p>
        </w:tc>
        <w:tc>
          <w:tcPr>
            <w:tcW w:w="6255" w:type="dxa"/>
            <w:shd w:val="clear" w:color="auto" w:fill="auto"/>
            <w:tcMar>
              <w:top w:w="100" w:type="dxa"/>
              <w:left w:w="100" w:type="dxa"/>
              <w:bottom w:w="100" w:type="dxa"/>
              <w:right w:w="100" w:type="dxa"/>
            </w:tcMar>
          </w:tcPr>
          <w:p w14:paraId="0000038F" w14:textId="77777777" w:rsidR="00172861" w:rsidRDefault="00000000">
            <w:pPr>
              <w:jc w:val="both"/>
            </w:pPr>
            <w:r>
              <w:t xml:space="preserve">Contacto eléctrico: </w:t>
            </w:r>
          </w:p>
          <w:p w14:paraId="00000390" w14:textId="77777777" w:rsidR="00172861" w:rsidRDefault="00000000">
            <w:pPr>
              <w:jc w:val="both"/>
              <w:rPr>
                <w:b w:val="0"/>
                <w:color w:val="666666"/>
              </w:rPr>
            </w:pPr>
            <w:r>
              <w:rPr>
                <w:b w:val="0"/>
              </w:rPr>
              <w:t>Es inevitable que al trabajar con equipos electrónicos se sufra un riesgo eléctrico. La electricidad puede ocasionar daños en cuatro maneras diferentes: Choque eléctrico o electrocución, ignición de vapores inflamables, incendios por sobrecargas, caídas por electrocución, para evitar estos riesgos y sus perjudiciales consecuencias, se debe contar con las instalaciones adecuadas, además de realizar mantenimientos periódicos que garanticen su operabilidad. Respecto a los equipos eléctricos, se debe conocer y comprender su uso, mismo que deberá ser realizado por un experto y jamás permitir el acceso a zonas con peligro de descargas eléctricas como plantas o subestaciones a personal no autorizado. Puede consultar la guía RETIE colombiana para conocer más sobre este tema.</w:t>
            </w:r>
            <w:r>
              <w:t xml:space="preserve"> </w:t>
            </w:r>
          </w:p>
        </w:tc>
        <w:tc>
          <w:tcPr>
            <w:tcW w:w="5415" w:type="dxa"/>
            <w:shd w:val="clear" w:color="auto" w:fill="auto"/>
            <w:tcMar>
              <w:top w:w="100" w:type="dxa"/>
              <w:left w:w="100" w:type="dxa"/>
              <w:bottom w:w="100" w:type="dxa"/>
              <w:right w:w="100" w:type="dxa"/>
            </w:tcMar>
          </w:tcPr>
          <w:p w14:paraId="00000391" w14:textId="77777777" w:rsidR="00172861" w:rsidRDefault="00000000">
            <w:pPr>
              <w:widowControl w:val="0"/>
              <w:rPr>
                <w:color w:val="666666"/>
              </w:rPr>
            </w:pPr>
            <w:r>
              <w:rPr>
                <w:noProof/>
                <w:color w:val="666666"/>
              </w:rPr>
              <w:drawing>
                <wp:inline distT="114300" distB="114300" distL="114300" distR="114300" wp14:anchorId="590BA02D" wp14:editId="2E0CC29A">
                  <wp:extent cx="3305175" cy="2286000"/>
                  <wp:effectExtent l="0" t="0" r="0" b="0"/>
                  <wp:docPr id="9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3"/>
                          <a:srcRect/>
                          <a:stretch>
                            <a:fillRect/>
                          </a:stretch>
                        </pic:blipFill>
                        <pic:spPr>
                          <a:xfrm>
                            <a:off x="0" y="0"/>
                            <a:ext cx="3305175" cy="2286000"/>
                          </a:xfrm>
                          <a:prstGeom prst="rect">
                            <a:avLst/>
                          </a:prstGeom>
                          <a:ln/>
                        </pic:spPr>
                      </pic:pic>
                    </a:graphicData>
                  </a:graphic>
                </wp:inline>
              </w:drawing>
            </w:r>
          </w:p>
        </w:tc>
      </w:tr>
      <w:tr w:rsidR="00172861" w14:paraId="36B6FFE9" w14:textId="77777777">
        <w:trPr>
          <w:trHeight w:val="4380"/>
        </w:trPr>
        <w:tc>
          <w:tcPr>
            <w:tcW w:w="1740" w:type="dxa"/>
            <w:shd w:val="clear" w:color="auto" w:fill="auto"/>
            <w:tcMar>
              <w:top w:w="100" w:type="dxa"/>
              <w:left w:w="100" w:type="dxa"/>
              <w:bottom w:w="100" w:type="dxa"/>
              <w:right w:w="100" w:type="dxa"/>
            </w:tcMar>
          </w:tcPr>
          <w:p w14:paraId="00000392" w14:textId="77777777" w:rsidR="00172861" w:rsidRDefault="00000000">
            <w:pPr>
              <w:widowControl w:val="0"/>
            </w:pPr>
            <w:r>
              <w:lastRenderedPageBreak/>
              <w:t>Punto modal 4</w:t>
            </w:r>
          </w:p>
        </w:tc>
        <w:tc>
          <w:tcPr>
            <w:tcW w:w="6255" w:type="dxa"/>
            <w:shd w:val="clear" w:color="auto" w:fill="auto"/>
            <w:tcMar>
              <w:top w:w="100" w:type="dxa"/>
              <w:left w:w="100" w:type="dxa"/>
              <w:bottom w:w="100" w:type="dxa"/>
              <w:right w:w="100" w:type="dxa"/>
            </w:tcMar>
          </w:tcPr>
          <w:p w14:paraId="00000393" w14:textId="77777777" w:rsidR="00172861" w:rsidRDefault="00000000">
            <w:pPr>
              <w:jc w:val="both"/>
            </w:pPr>
            <w:r>
              <w:t xml:space="preserve">Carga mental: </w:t>
            </w:r>
          </w:p>
          <w:p w14:paraId="00000394" w14:textId="77777777" w:rsidR="00172861" w:rsidRDefault="00000000">
            <w:pPr>
              <w:jc w:val="both"/>
              <w:rPr>
                <w:b w:val="0"/>
              </w:rPr>
            </w:pPr>
            <w:r>
              <w:rPr>
                <w:b w:val="0"/>
              </w:rPr>
              <w:t>Factor presente en todas las actividades, se debe tener presente que la carga mental para una actividad que requiera fuerza o destrezas físicas será la misma a una actividad que requiere de la lógica, el pensamiento y la toma de decisiones permanentes; por tanto</w:t>
            </w:r>
            <w:r>
              <w:rPr>
                <w:b w:val="0"/>
                <w:color w:val="FF0000"/>
              </w:rPr>
              <w:t>,</w:t>
            </w:r>
            <w:r>
              <w:rPr>
                <w:b w:val="0"/>
              </w:rPr>
              <w:t xml:space="preserve"> se puede determinar que el nivel de carga mental está directamente relacionado con la exigencia del trabajo que se desarrolle y las condiciones en las que se realice en conjunto con las características de cada individuo. Algunos de los factores que determinan la carga mental son: contenido del trabajo, las condiciones ambientales, los aspectos psicosociales y organizativos, el puesto de trabajo, las exigencias del cargo, capacidad de respuesta del individuo, además de los factores personales y las condiciones extralaborales. </w:t>
            </w:r>
          </w:p>
          <w:p w14:paraId="00000395" w14:textId="77777777" w:rsidR="00172861" w:rsidRDefault="00172861">
            <w:pPr>
              <w:widowControl w:val="0"/>
              <w:rPr>
                <w:color w:val="666666"/>
              </w:rPr>
            </w:pPr>
          </w:p>
        </w:tc>
        <w:tc>
          <w:tcPr>
            <w:tcW w:w="5415" w:type="dxa"/>
            <w:shd w:val="clear" w:color="auto" w:fill="auto"/>
            <w:tcMar>
              <w:top w:w="100" w:type="dxa"/>
              <w:left w:w="100" w:type="dxa"/>
              <w:bottom w:w="100" w:type="dxa"/>
              <w:right w:w="100" w:type="dxa"/>
            </w:tcMar>
          </w:tcPr>
          <w:p w14:paraId="00000396" w14:textId="77777777" w:rsidR="00172861" w:rsidRDefault="00000000">
            <w:pPr>
              <w:widowControl w:val="0"/>
              <w:rPr>
                <w:color w:val="666666"/>
              </w:rPr>
            </w:pPr>
            <w:r>
              <w:rPr>
                <w:noProof/>
                <w:color w:val="666666"/>
              </w:rPr>
              <w:drawing>
                <wp:inline distT="114300" distB="114300" distL="114300" distR="114300" wp14:anchorId="3A926922" wp14:editId="1DD8195E">
                  <wp:extent cx="3305175" cy="2070100"/>
                  <wp:effectExtent l="0" t="0" r="0" b="0"/>
                  <wp:docPr id="9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4"/>
                          <a:srcRect/>
                          <a:stretch>
                            <a:fillRect/>
                          </a:stretch>
                        </pic:blipFill>
                        <pic:spPr>
                          <a:xfrm>
                            <a:off x="0" y="0"/>
                            <a:ext cx="3305175" cy="2070100"/>
                          </a:xfrm>
                          <a:prstGeom prst="rect">
                            <a:avLst/>
                          </a:prstGeom>
                          <a:ln/>
                        </pic:spPr>
                      </pic:pic>
                    </a:graphicData>
                  </a:graphic>
                </wp:inline>
              </w:drawing>
            </w:r>
          </w:p>
        </w:tc>
      </w:tr>
    </w:tbl>
    <w:p w14:paraId="00000397" w14:textId="77777777" w:rsidR="00172861" w:rsidRDefault="00172861">
      <w:pPr>
        <w:spacing w:line="240" w:lineRule="auto"/>
      </w:pPr>
    </w:p>
    <w:p w14:paraId="00000398" w14:textId="77777777" w:rsidR="00172861" w:rsidRDefault="00172861">
      <w:pPr>
        <w:spacing w:line="240" w:lineRule="auto"/>
        <w:ind w:left="426"/>
        <w:jc w:val="both"/>
        <w:rPr>
          <w:b/>
          <w:color w:val="7F7F7F"/>
        </w:rPr>
      </w:pPr>
    </w:p>
    <w:tbl>
      <w:tblPr>
        <w:tblStyle w:val="afffffffffffffffffffffffffffff4"/>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2584610B" w14:textId="77777777">
        <w:trPr>
          <w:trHeight w:val="444"/>
        </w:trPr>
        <w:tc>
          <w:tcPr>
            <w:tcW w:w="13422" w:type="dxa"/>
            <w:shd w:val="clear" w:color="auto" w:fill="8DB3E2"/>
          </w:tcPr>
          <w:p w14:paraId="00000399" w14:textId="77777777" w:rsidR="00172861" w:rsidRDefault="00000000">
            <w:pPr>
              <w:keepNext/>
              <w:keepLines/>
              <w:spacing w:before="400" w:after="120"/>
              <w:jc w:val="center"/>
            </w:pPr>
            <w:r>
              <w:t>Cuadro de texto</w:t>
            </w:r>
          </w:p>
        </w:tc>
      </w:tr>
      <w:tr w:rsidR="00172861" w14:paraId="628B9CD7" w14:textId="77777777">
        <w:tc>
          <w:tcPr>
            <w:tcW w:w="13422" w:type="dxa"/>
          </w:tcPr>
          <w:p w14:paraId="0000039A" w14:textId="77777777" w:rsidR="00172861" w:rsidRDefault="00000000">
            <w:pPr>
              <w:jc w:val="both"/>
              <w:rPr>
                <w:b w:val="0"/>
                <w:i/>
              </w:rPr>
            </w:pPr>
            <w:r>
              <w:rPr>
                <w:b w:val="0"/>
              </w:rPr>
              <w:t>Cumplir con lo establecido en el Sistema de Seguridad y Salud en el Trabajo, permiten tener condiciones favorables para la ejecución de las actividades cotidianas, además; garantizan que el individuo desarrolle sus funciones en espacios propicios para tal fin.</w:t>
            </w:r>
          </w:p>
          <w:p w14:paraId="0000039B" w14:textId="77777777" w:rsidR="00172861" w:rsidRDefault="00172861">
            <w:pPr>
              <w:rPr>
                <w:b w:val="0"/>
                <w:i/>
              </w:rPr>
            </w:pPr>
          </w:p>
        </w:tc>
      </w:tr>
    </w:tbl>
    <w:p w14:paraId="0000039C" w14:textId="77777777" w:rsidR="00172861" w:rsidRDefault="00172861">
      <w:pPr>
        <w:spacing w:line="240" w:lineRule="auto"/>
        <w:rPr>
          <w:b/>
        </w:rPr>
      </w:pPr>
    </w:p>
    <w:p w14:paraId="0000039D" w14:textId="77777777" w:rsidR="00172861" w:rsidRDefault="00172861">
      <w:pPr>
        <w:spacing w:line="240" w:lineRule="auto"/>
        <w:rPr>
          <w:b/>
        </w:rPr>
      </w:pPr>
    </w:p>
    <w:p w14:paraId="0000039E" w14:textId="77777777" w:rsidR="00172861" w:rsidRDefault="00172861">
      <w:pPr>
        <w:spacing w:line="240" w:lineRule="auto"/>
        <w:rPr>
          <w:b/>
        </w:rPr>
      </w:pPr>
    </w:p>
    <w:tbl>
      <w:tblPr>
        <w:tblStyle w:val="afffffffffffffffffffffffffffff5"/>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72861" w14:paraId="210CC6A3" w14:textId="77777777">
        <w:trPr>
          <w:trHeight w:val="580"/>
        </w:trPr>
        <w:tc>
          <w:tcPr>
            <w:tcW w:w="1432" w:type="dxa"/>
            <w:shd w:val="clear" w:color="auto" w:fill="C9DAF8"/>
            <w:tcMar>
              <w:top w:w="100" w:type="dxa"/>
              <w:left w:w="100" w:type="dxa"/>
              <w:bottom w:w="100" w:type="dxa"/>
              <w:right w:w="100" w:type="dxa"/>
            </w:tcMar>
          </w:tcPr>
          <w:p w14:paraId="0000039F" w14:textId="77777777" w:rsidR="00172861"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3A0" w14:textId="77777777" w:rsidR="00172861" w:rsidRDefault="00000000">
            <w:pPr>
              <w:keepNext/>
              <w:keepLines/>
              <w:spacing w:after="60"/>
              <w:jc w:val="center"/>
              <w:rPr>
                <w:sz w:val="22"/>
                <w:szCs w:val="22"/>
              </w:rPr>
            </w:pPr>
            <w:r>
              <w:rPr>
                <w:sz w:val="22"/>
                <w:szCs w:val="22"/>
              </w:rPr>
              <w:t>llamado de acción</w:t>
            </w:r>
          </w:p>
        </w:tc>
      </w:tr>
      <w:tr w:rsidR="00172861" w14:paraId="54DC58D9" w14:textId="77777777">
        <w:trPr>
          <w:trHeight w:val="420"/>
        </w:trPr>
        <w:tc>
          <w:tcPr>
            <w:tcW w:w="13412" w:type="dxa"/>
            <w:gridSpan w:val="2"/>
            <w:shd w:val="clear" w:color="auto" w:fill="auto"/>
            <w:tcMar>
              <w:top w:w="100" w:type="dxa"/>
              <w:left w:w="100" w:type="dxa"/>
              <w:bottom w:w="100" w:type="dxa"/>
              <w:right w:w="100" w:type="dxa"/>
            </w:tcMar>
          </w:tcPr>
          <w:p w14:paraId="000003A1" w14:textId="77777777" w:rsidR="00172861" w:rsidRDefault="00000000">
            <w:pPr>
              <w:shd w:val="clear" w:color="auto" w:fill="FFFFFF"/>
              <w:tabs>
                <w:tab w:val="left" w:pos="14459"/>
              </w:tabs>
              <w:jc w:val="both"/>
            </w:pPr>
            <w:r>
              <w:t xml:space="preserve"> Riesgos laborales </w:t>
            </w:r>
          </w:p>
          <w:p w14:paraId="000003A2" w14:textId="77777777" w:rsidR="00172861" w:rsidRDefault="00172861">
            <w:pPr>
              <w:ind w:left="420"/>
              <w:jc w:val="both"/>
              <w:rPr>
                <w:b w:val="0"/>
              </w:rPr>
            </w:pPr>
          </w:p>
          <w:p w14:paraId="000003A3" w14:textId="77777777" w:rsidR="00172861" w:rsidRDefault="00000000">
            <w:pPr>
              <w:jc w:val="both"/>
              <w:rPr>
                <w:b w:val="0"/>
              </w:rPr>
            </w:pPr>
            <w:r>
              <w:rPr>
                <w:b w:val="0"/>
              </w:rPr>
              <w:t>Para ampliar los conceptos sobre los riesgos laborales del trabajo informático consulte el siguiente enlace:</w:t>
            </w:r>
          </w:p>
          <w:p w14:paraId="000003A4" w14:textId="77777777" w:rsidR="00172861" w:rsidRDefault="00172861">
            <w:pPr>
              <w:shd w:val="clear" w:color="auto" w:fill="FFFFFF"/>
              <w:tabs>
                <w:tab w:val="left" w:pos="14459"/>
              </w:tabs>
              <w:jc w:val="both"/>
            </w:pPr>
          </w:p>
          <w:p w14:paraId="000003A5" w14:textId="77777777" w:rsidR="00172861" w:rsidRDefault="00000000">
            <w:pPr>
              <w:ind w:left="1860" w:hanging="726"/>
              <w:rPr>
                <w:highlight w:val="yellow"/>
              </w:rPr>
            </w:pPr>
            <w:sdt>
              <w:sdtPr>
                <w:tag w:val="goog_rdk_29"/>
                <w:id w:val="73020686"/>
              </w:sdtPr>
              <w:sdtContent>
                <w:r>
                  <w:rPr>
                    <w:rFonts w:ascii="Arial Unicode MS" w:eastAsia="Arial Unicode MS" w:hAnsi="Arial Unicode MS" w:cs="Arial Unicode MS"/>
                    <w:b w:val="0"/>
                  </w:rPr>
                  <w:t>✅</w:t>
                </w:r>
                <w:r>
                  <w:rPr>
                    <w:rFonts w:ascii="Arial Unicode MS" w:eastAsia="Arial Unicode MS" w:hAnsi="Arial Unicode MS" w:cs="Arial Unicode MS"/>
                    <w:b w:val="0"/>
                  </w:rPr>
                  <w:tab/>
                  <w:t xml:space="preserve">UNIR Revista. (2020). ¿Cuáles son los riesgos laborales del trabajo informático? UNIR. </w:t>
                </w:r>
              </w:sdtContent>
            </w:sdt>
            <w:hyperlink r:id="rId105">
              <w:r>
                <w:rPr>
                  <w:b w:val="0"/>
                  <w:color w:val="1155CC"/>
                  <w:u w:val="single"/>
                </w:rPr>
                <w:t>https://www.unir.net/ingenieria/revista/riesgos-laborales-informatica/</w:t>
              </w:r>
            </w:hyperlink>
          </w:p>
        </w:tc>
      </w:tr>
    </w:tbl>
    <w:p w14:paraId="000003A7" w14:textId="77777777" w:rsidR="00172861" w:rsidRDefault="00172861">
      <w:pPr>
        <w:spacing w:line="240" w:lineRule="auto"/>
        <w:jc w:val="both"/>
      </w:pPr>
    </w:p>
    <w:p w14:paraId="000003A8" w14:textId="77777777" w:rsidR="00172861" w:rsidRDefault="00000000">
      <w:pPr>
        <w:keepNext/>
        <w:keepLines/>
        <w:spacing w:before="400" w:after="120" w:line="240" w:lineRule="auto"/>
        <w:jc w:val="both"/>
      </w:pPr>
      <w:bookmarkStart w:id="49" w:name="_heading=h.7n57hs5gjo4h" w:colFirst="0" w:colLast="0"/>
      <w:bookmarkEnd w:id="49"/>
      <w:r>
        <w:t>6. Buenas prácticas</w:t>
      </w:r>
    </w:p>
    <w:p w14:paraId="000003A9" w14:textId="77777777" w:rsidR="00172861" w:rsidRDefault="00172861">
      <w:pPr>
        <w:spacing w:line="240" w:lineRule="auto"/>
        <w:ind w:left="420"/>
        <w:jc w:val="both"/>
      </w:pPr>
    </w:p>
    <w:p w14:paraId="000003AA" w14:textId="77777777" w:rsidR="00172861" w:rsidRDefault="00172861">
      <w:pPr>
        <w:spacing w:line="240" w:lineRule="auto"/>
      </w:pPr>
    </w:p>
    <w:tbl>
      <w:tblPr>
        <w:tblStyle w:val="afffffffffffffffffffffffffffff6"/>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24496D14" w14:textId="77777777">
        <w:trPr>
          <w:trHeight w:val="444"/>
        </w:trPr>
        <w:tc>
          <w:tcPr>
            <w:tcW w:w="13422" w:type="dxa"/>
            <w:shd w:val="clear" w:color="auto" w:fill="8DB3E2"/>
          </w:tcPr>
          <w:p w14:paraId="000003AB" w14:textId="77777777" w:rsidR="00172861" w:rsidRDefault="00000000">
            <w:pPr>
              <w:keepNext/>
              <w:keepLines/>
              <w:spacing w:before="400" w:after="120"/>
              <w:jc w:val="center"/>
              <w:rPr>
                <w:color w:val="FF0000"/>
              </w:rPr>
            </w:pPr>
            <w:r>
              <w:t xml:space="preserve">Cuadro de texto </w:t>
            </w:r>
          </w:p>
        </w:tc>
      </w:tr>
      <w:tr w:rsidR="00172861" w14:paraId="4B6ED073" w14:textId="77777777">
        <w:tc>
          <w:tcPr>
            <w:tcW w:w="13422" w:type="dxa"/>
          </w:tcPr>
          <w:p w14:paraId="000003AC" w14:textId="77777777" w:rsidR="00172861" w:rsidRDefault="00000000">
            <w:pPr>
              <w:jc w:val="both"/>
              <w:rPr>
                <w:b w:val="0"/>
              </w:rPr>
            </w:pPr>
            <w:r>
              <w:rPr>
                <w:b w:val="0"/>
              </w:rPr>
              <w:t xml:space="preserve">Según informes internacionales, “los ataques a los sistemas de información utilizando </w:t>
            </w:r>
            <w:sdt>
              <w:sdtPr>
                <w:tag w:val="goog_rdk_30"/>
                <w:id w:val="1607767535"/>
              </w:sdtPr>
              <w:sdtContent>
                <w:commentRangeStart w:id="50"/>
              </w:sdtContent>
            </w:sdt>
            <w:r>
              <w:rPr>
                <w:b w:val="0"/>
                <w:i/>
                <w:color w:val="FF0000"/>
              </w:rPr>
              <w:t>malware</w:t>
            </w:r>
            <w:r>
              <w:rPr>
                <w:b w:val="0"/>
                <w:color w:val="FF0000"/>
              </w:rPr>
              <w:t xml:space="preserve"> </w:t>
            </w:r>
            <w:commentRangeEnd w:id="50"/>
            <w:r>
              <w:commentReference w:id="50"/>
            </w:r>
            <w:r>
              <w:rPr>
                <w:b w:val="0"/>
              </w:rPr>
              <w:t xml:space="preserve">aumentaron en un 150%, garantizar la seguridad informática en la plataforma tecnológica de la empresa es vital para el funcionamiento de la organización”. </w:t>
            </w:r>
          </w:p>
          <w:p w14:paraId="000003AD" w14:textId="77777777" w:rsidR="00172861" w:rsidRDefault="00172861">
            <w:pPr>
              <w:jc w:val="both"/>
              <w:rPr>
                <w:b w:val="0"/>
              </w:rPr>
            </w:pPr>
          </w:p>
          <w:p w14:paraId="000003AE" w14:textId="77777777" w:rsidR="00172861" w:rsidRDefault="00000000">
            <w:pPr>
              <w:jc w:val="both"/>
              <w:rPr>
                <w:b w:val="0"/>
                <w:color w:val="7F7F7F"/>
              </w:rPr>
            </w:pPr>
            <w:r>
              <w:rPr>
                <w:b w:val="0"/>
              </w:rPr>
              <w:t>Para ilustrar mejor la información anterior, puede consultar el siguiente enlace:</w:t>
            </w:r>
          </w:p>
        </w:tc>
      </w:tr>
    </w:tbl>
    <w:p w14:paraId="000003AF" w14:textId="77777777" w:rsidR="00172861" w:rsidRDefault="00172861">
      <w:pPr>
        <w:spacing w:line="240" w:lineRule="auto"/>
      </w:pPr>
    </w:p>
    <w:p w14:paraId="000003B0" w14:textId="77777777" w:rsidR="00172861" w:rsidRDefault="00172861">
      <w:pPr>
        <w:spacing w:line="240" w:lineRule="auto"/>
        <w:ind w:left="1860" w:hanging="726"/>
        <w:jc w:val="both"/>
      </w:pPr>
    </w:p>
    <w:p w14:paraId="000003B1" w14:textId="77777777" w:rsidR="00172861" w:rsidRDefault="00172861">
      <w:pPr>
        <w:spacing w:line="240" w:lineRule="auto"/>
        <w:rPr>
          <w:b/>
        </w:rPr>
      </w:pPr>
    </w:p>
    <w:p w14:paraId="000003B2" w14:textId="77777777" w:rsidR="00172861" w:rsidRDefault="00172861">
      <w:pPr>
        <w:spacing w:line="240" w:lineRule="auto"/>
        <w:rPr>
          <w:b/>
        </w:rPr>
      </w:pPr>
    </w:p>
    <w:tbl>
      <w:tblPr>
        <w:tblStyle w:val="afffffffffffffffffffffffffffff7"/>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72861" w14:paraId="753FA743" w14:textId="77777777">
        <w:trPr>
          <w:trHeight w:val="580"/>
        </w:trPr>
        <w:tc>
          <w:tcPr>
            <w:tcW w:w="1432" w:type="dxa"/>
            <w:shd w:val="clear" w:color="auto" w:fill="C9DAF8"/>
            <w:tcMar>
              <w:top w:w="100" w:type="dxa"/>
              <w:left w:w="100" w:type="dxa"/>
              <w:bottom w:w="100" w:type="dxa"/>
              <w:right w:w="100" w:type="dxa"/>
            </w:tcMar>
          </w:tcPr>
          <w:p w14:paraId="000003B3" w14:textId="77777777" w:rsidR="00172861" w:rsidRDefault="00000000">
            <w:pPr>
              <w:widowControl w:val="0"/>
              <w:rPr>
                <w:sz w:val="22"/>
                <w:szCs w:val="22"/>
              </w:rPr>
            </w:pPr>
            <w:r>
              <w:rPr>
                <w:sz w:val="22"/>
                <w:szCs w:val="22"/>
              </w:rPr>
              <w:lastRenderedPageBreak/>
              <w:t>Tipo de recurso</w:t>
            </w:r>
          </w:p>
        </w:tc>
        <w:tc>
          <w:tcPr>
            <w:tcW w:w="11980" w:type="dxa"/>
            <w:shd w:val="clear" w:color="auto" w:fill="C9DAF8"/>
            <w:tcMar>
              <w:top w:w="100" w:type="dxa"/>
              <w:left w:w="100" w:type="dxa"/>
              <w:bottom w:w="100" w:type="dxa"/>
              <w:right w:w="100" w:type="dxa"/>
            </w:tcMar>
          </w:tcPr>
          <w:p w14:paraId="000003B4" w14:textId="77777777" w:rsidR="00172861" w:rsidRDefault="00000000">
            <w:pPr>
              <w:keepNext/>
              <w:keepLines/>
              <w:spacing w:after="60"/>
              <w:jc w:val="center"/>
              <w:rPr>
                <w:sz w:val="22"/>
                <w:szCs w:val="22"/>
              </w:rPr>
            </w:pPr>
            <w:r>
              <w:rPr>
                <w:sz w:val="22"/>
                <w:szCs w:val="22"/>
              </w:rPr>
              <w:t>llamado de acción</w:t>
            </w:r>
          </w:p>
        </w:tc>
      </w:tr>
      <w:tr w:rsidR="00172861" w14:paraId="2600AD3A" w14:textId="77777777">
        <w:trPr>
          <w:trHeight w:val="420"/>
        </w:trPr>
        <w:tc>
          <w:tcPr>
            <w:tcW w:w="13412" w:type="dxa"/>
            <w:gridSpan w:val="2"/>
            <w:shd w:val="clear" w:color="auto" w:fill="auto"/>
            <w:tcMar>
              <w:top w:w="100" w:type="dxa"/>
              <w:left w:w="100" w:type="dxa"/>
              <w:bottom w:w="100" w:type="dxa"/>
              <w:right w:w="100" w:type="dxa"/>
            </w:tcMar>
          </w:tcPr>
          <w:p w14:paraId="000003B5" w14:textId="77777777" w:rsidR="00172861" w:rsidRDefault="00000000">
            <w:pPr>
              <w:shd w:val="clear" w:color="auto" w:fill="FFFFFF"/>
              <w:tabs>
                <w:tab w:val="left" w:pos="14459"/>
              </w:tabs>
              <w:jc w:val="both"/>
            </w:pPr>
            <w:r>
              <w:t>Ataques de sistemas de información</w:t>
            </w:r>
          </w:p>
          <w:p w14:paraId="000003B6" w14:textId="77777777" w:rsidR="00172861" w:rsidRDefault="00172861">
            <w:pPr>
              <w:shd w:val="clear" w:color="auto" w:fill="FFFFFF"/>
              <w:tabs>
                <w:tab w:val="left" w:pos="14459"/>
              </w:tabs>
              <w:jc w:val="both"/>
            </w:pPr>
          </w:p>
          <w:p w14:paraId="000003B7" w14:textId="77777777" w:rsidR="00172861" w:rsidRDefault="00000000">
            <w:pPr>
              <w:rPr>
                <w:highlight w:val="yellow"/>
              </w:rPr>
            </w:pPr>
            <w:r>
              <w:rPr>
                <w:b w:val="0"/>
              </w:rPr>
              <w:t>El mundo registra un alarmante aumento de los ataques cibernéticos con sistemas de ransomware. (2021). TRT.</w:t>
            </w:r>
            <w:hyperlink r:id="rId106">
              <w:r>
                <w:rPr>
                  <w:color w:val="0000FF"/>
                  <w:u w:val="single"/>
                </w:rPr>
                <w:t>https://www.trt.net.tr/espanol/ciencia-y-tecnologia/2021/06/01/el-mundo-registra-un-alarmante-aumento-de-los-ataques-ciberneticos-con-sistemas-de-ransomware-1649506</w:t>
              </w:r>
            </w:hyperlink>
            <w:r>
              <w:rPr>
                <w:b w:val="0"/>
              </w:rPr>
              <w:t xml:space="preserve"> </w:t>
            </w:r>
          </w:p>
        </w:tc>
      </w:tr>
    </w:tbl>
    <w:p w14:paraId="000003B9" w14:textId="77777777" w:rsidR="00172861" w:rsidRDefault="00172861">
      <w:pPr>
        <w:spacing w:line="240" w:lineRule="auto"/>
        <w:jc w:val="both"/>
      </w:pPr>
    </w:p>
    <w:p w14:paraId="000003BA" w14:textId="77777777" w:rsidR="00172861" w:rsidRDefault="00172861">
      <w:pPr>
        <w:spacing w:line="240" w:lineRule="auto"/>
        <w:jc w:val="both"/>
      </w:pPr>
    </w:p>
    <w:p w14:paraId="000003BB" w14:textId="77777777" w:rsidR="00172861" w:rsidRDefault="00172861">
      <w:pPr>
        <w:spacing w:line="240" w:lineRule="auto"/>
      </w:pPr>
    </w:p>
    <w:p w14:paraId="000003BC" w14:textId="77777777" w:rsidR="00172861" w:rsidRDefault="00172861">
      <w:pPr>
        <w:spacing w:line="240" w:lineRule="auto"/>
      </w:pPr>
    </w:p>
    <w:tbl>
      <w:tblPr>
        <w:tblStyle w:val="afffffffffffffffffffffffffffff8"/>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172861" w14:paraId="03025587" w14:textId="77777777">
        <w:trPr>
          <w:trHeight w:val="460"/>
        </w:trPr>
        <w:tc>
          <w:tcPr>
            <w:tcW w:w="1731" w:type="dxa"/>
            <w:shd w:val="clear" w:color="auto" w:fill="C9DAF8"/>
            <w:tcMar>
              <w:top w:w="100" w:type="dxa"/>
              <w:left w:w="100" w:type="dxa"/>
              <w:bottom w:w="100" w:type="dxa"/>
              <w:right w:w="100" w:type="dxa"/>
            </w:tcMar>
          </w:tcPr>
          <w:p w14:paraId="000003BD" w14:textId="77777777" w:rsidR="00172861" w:rsidRDefault="00000000">
            <w:pPr>
              <w:widowControl w:val="0"/>
              <w:jc w:val="center"/>
            </w:pPr>
            <w:r>
              <w:t>Tipo de recurso</w:t>
            </w:r>
          </w:p>
        </w:tc>
        <w:tc>
          <w:tcPr>
            <w:tcW w:w="11681" w:type="dxa"/>
            <w:gridSpan w:val="2"/>
            <w:shd w:val="clear" w:color="auto" w:fill="C9DAF8"/>
            <w:tcMar>
              <w:top w:w="100" w:type="dxa"/>
              <w:left w:w="100" w:type="dxa"/>
              <w:bottom w:w="100" w:type="dxa"/>
              <w:right w:w="100" w:type="dxa"/>
            </w:tcMar>
          </w:tcPr>
          <w:p w14:paraId="000003BE" w14:textId="77777777" w:rsidR="00172861" w:rsidRDefault="00000000">
            <w:pPr>
              <w:keepNext/>
              <w:keepLines/>
              <w:widowControl w:val="0"/>
              <w:spacing w:after="60"/>
              <w:jc w:val="center"/>
            </w:pPr>
            <w:r>
              <w:t>Infografía interactiva Punto caliente</w:t>
            </w:r>
          </w:p>
        </w:tc>
      </w:tr>
      <w:tr w:rsidR="00172861" w14:paraId="5FEB345B" w14:textId="77777777">
        <w:trPr>
          <w:trHeight w:val="420"/>
        </w:trPr>
        <w:tc>
          <w:tcPr>
            <w:tcW w:w="1731" w:type="dxa"/>
            <w:shd w:val="clear" w:color="auto" w:fill="auto"/>
            <w:tcMar>
              <w:top w:w="100" w:type="dxa"/>
              <w:left w:w="100" w:type="dxa"/>
              <w:bottom w:w="100" w:type="dxa"/>
              <w:right w:w="100" w:type="dxa"/>
            </w:tcMar>
          </w:tcPr>
          <w:p w14:paraId="000003C0" w14:textId="77777777" w:rsidR="00172861" w:rsidRDefault="00000000">
            <w:pPr>
              <w:widowControl w:val="0"/>
            </w:pPr>
            <w:r>
              <w:t>Texto introductorio</w:t>
            </w:r>
          </w:p>
        </w:tc>
        <w:tc>
          <w:tcPr>
            <w:tcW w:w="11681" w:type="dxa"/>
            <w:gridSpan w:val="2"/>
            <w:shd w:val="clear" w:color="auto" w:fill="auto"/>
            <w:tcMar>
              <w:top w:w="100" w:type="dxa"/>
              <w:left w:w="100" w:type="dxa"/>
              <w:bottom w:w="100" w:type="dxa"/>
              <w:right w:w="100" w:type="dxa"/>
            </w:tcMar>
          </w:tcPr>
          <w:p w14:paraId="000003C1" w14:textId="77777777" w:rsidR="00172861" w:rsidRDefault="00000000">
            <w:pPr>
              <w:jc w:val="both"/>
              <w:rPr>
                <w:b w:val="0"/>
              </w:rPr>
            </w:pPr>
            <w:sdt>
              <w:sdtPr>
                <w:tag w:val="goog_rdk_31"/>
                <w:id w:val="389001982"/>
              </w:sdtPr>
              <w:sdtContent>
                <w:commentRangeStart w:id="51"/>
              </w:sdtContent>
            </w:sdt>
            <w:r>
              <w:rPr>
                <w:b w:val="0"/>
              </w:rPr>
              <w:t xml:space="preserve">Así como en COBIT e ITIL se aplican buenas prácticas en el uso de los sistemas de información para evitar los “riesgos” en los que puede caer la infraestructura tecnológica de la organización, se darán a continuación algunos criterios de seguridad para el </w:t>
            </w:r>
            <w:r>
              <w:rPr>
                <w:b w:val="0"/>
                <w:i/>
                <w:color w:val="FF0000"/>
              </w:rPr>
              <w:t>software</w:t>
            </w:r>
            <w:r>
              <w:rPr>
                <w:b w:val="0"/>
                <w:color w:val="FF0000"/>
              </w:rPr>
              <w:t xml:space="preserve"> </w:t>
            </w:r>
            <w:r>
              <w:rPr>
                <w:b w:val="0"/>
              </w:rPr>
              <w:t xml:space="preserve">y la red de datos que permiten mejorar e incrementar la protección del sistema. </w:t>
            </w:r>
          </w:p>
          <w:p w14:paraId="000003C2" w14:textId="77777777" w:rsidR="00172861" w:rsidRDefault="00172861">
            <w:pPr>
              <w:ind w:left="420"/>
              <w:jc w:val="both"/>
              <w:rPr>
                <w:b w:val="0"/>
              </w:rPr>
            </w:pPr>
          </w:p>
          <w:p w14:paraId="000003C3" w14:textId="77777777" w:rsidR="00172861" w:rsidRDefault="00000000">
            <w:pPr>
              <w:jc w:val="both"/>
              <w:rPr>
                <w:b w:val="0"/>
              </w:rPr>
            </w:pPr>
            <w:r>
              <w:rPr>
                <w:b w:val="0"/>
              </w:rPr>
              <w:t xml:space="preserve">Algunos de los criterios de seguridad del </w:t>
            </w:r>
            <w:r>
              <w:rPr>
                <w:b w:val="0"/>
                <w:i/>
                <w:color w:val="FF0000"/>
              </w:rPr>
              <w:t>software</w:t>
            </w:r>
            <w:r>
              <w:rPr>
                <w:b w:val="0"/>
              </w:rPr>
              <w:t xml:space="preserve"> son: </w:t>
            </w:r>
            <w:commentRangeEnd w:id="51"/>
            <w:r>
              <w:commentReference w:id="51"/>
            </w:r>
          </w:p>
        </w:tc>
      </w:tr>
      <w:tr w:rsidR="00172861" w14:paraId="5D447CEB" w14:textId="77777777">
        <w:trPr>
          <w:trHeight w:val="420"/>
        </w:trPr>
        <w:tc>
          <w:tcPr>
            <w:tcW w:w="13412" w:type="dxa"/>
            <w:gridSpan w:val="3"/>
            <w:shd w:val="clear" w:color="auto" w:fill="auto"/>
            <w:tcMar>
              <w:top w:w="100" w:type="dxa"/>
              <w:left w:w="100" w:type="dxa"/>
              <w:bottom w:w="100" w:type="dxa"/>
              <w:right w:w="100" w:type="dxa"/>
            </w:tcMar>
          </w:tcPr>
          <w:p w14:paraId="000003C5" w14:textId="77777777" w:rsidR="00172861" w:rsidRDefault="00000000">
            <w:pPr>
              <w:jc w:val="both"/>
            </w:pPr>
            <w:r>
              <w:t>Criterios de seguridad del</w:t>
            </w:r>
            <w:r>
              <w:rPr>
                <w:b w:val="0"/>
                <w:i/>
                <w:color w:val="FF0000"/>
              </w:rPr>
              <w:t xml:space="preserve"> software</w:t>
            </w:r>
          </w:p>
          <w:p w14:paraId="000003C6" w14:textId="77777777" w:rsidR="00172861" w:rsidRDefault="00172861"/>
          <w:p w14:paraId="000003C7" w14:textId="77777777" w:rsidR="00172861" w:rsidRDefault="00000000">
            <w:pPr>
              <w:widowControl w:val="0"/>
              <w:jc w:val="center"/>
            </w:pPr>
            <w:r>
              <w:rPr>
                <w:noProof/>
              </w:rPr>
              <w:lastRenderedPageBreak/>
              <w:drawing>
                <wp:inline distT="114300" distB="114300" distL="114300" distR="114300" wp14:anchorId="0651E0BA" wp14:editId="0E26EE2E">
                  <wp:extent cx="7459028" cy="3729514"/>
                  <wp:effectExtent l="0" t="0" r="0" b="0"/>
                  <wp:docPr id="9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7"/>
                          <a:srcRect/>
                          <a:stretch>
                            <a:fillRect/>
                          </a:stretch>
                        </pic:blipFill>
                        <pic:spPr>
                          <a:xfrm>
                            <a:off x="0" y="0"/>
                            <a:ext cx="7459028" cy="3729514"/>
                          </a:xfrm>
                          <a:prstGeom prst="rect">
                            <a:avLst/>
                          </a:prstGeom>
                          <a:ln/>
                        </pic:spPr>
                      </pic:pic>
                    </a:graphicData>
                  </a:graphic>
                </wp:inline>
              </w:drawing>
            </w:r>
          </w:p>
          <w:p w14:paraId="000003C8" w14:textId="77777777" w:rsidR="00172861" w:rsidRDefault="00172861">
            <w:pPr>
              <w:widowControl w:val="0"/>
              <w:jc w:val="center"/>
            </w:pPr>
          </w:p>
          <w:p w14:paraId="000003C9" w14:textId="77777777" w:rsidR="00172861" w:rsidRDefault="00172861">
            <w:pPr>
              <w:widowControl w:val="0"/>
              <w:rPr>
                <w:color w:val="999999"/>
              </w:rPr>
            </w:pPr>
          </w:p>
        </w:tc>
      </w:tr>
      <w:tr w:rsidR="00172861" w14:paraId="277938DC" w14:textId="77777777">
        <w:trPr>
          <w:trHeight w:val="420"/>
        </w:trPr>
        <w:tc>
          <w:tcPr>
            <w:tcW w:w="1731" w:type="dxa"/>
            <w:shd w:val="clear" w:color="auto" w:fill="auto"/>
            <w:tcMar>
              <w:top w:w="100" w:type="dxa"/>
              <w:left w:w="100" w:type="dxa"/>
              <w:bottom w:w="100" w:type="dxa"/>
              <w:right w:w="100" w:type="dxa"/>
            </w:tcMar>
          </w:tcPr>
          <w:p w14:paraId="000003CC" w14:textId="77777777" w:rsidR="00172861" w:rsidRDefault="00000000">
            <w:pPr>
              <w:widowControl w:val="0"/>
            </w:pPr>
            <w:r>
              <w:lastRenderedPageBreak/>
              <w:t>Código de la imagen</w:t>
            </w:r>
          </w:p>
        </w:tc>
        <w:tc>
          <w:tcPr>
            <w:tcW w:w="11681" w:type="dxa"/>
            <w:gridSpan w:val="2"/>
            <w:shd w:val="clear" w:color="auto" w:fill="auto"/>
            <w:tcMar>
              <w:top w:w="100" w:type="dxa"/>
              <w:left w:w="100" w:type="dxa"/>
              <w:bottom w:w="100" w:type="dxa"/>
              <w:right w:w="100" w:type="dxa"/>
            </w:tcMar>
          </w:tcPr>
          <w:p w14:paraId="000003CD" w14:textId="77777777" w:rsidR="00172861" w:rsidRDefault="00000000">
            <w:pPr>
              <w:rPr>
                <w:b w:val="0"/>
              </w:rPr>
            </w:pPr>
            <w:r>
              <w:t xml:space="preserve">Nota. </w:t>
            </w:r>
            <w:r>
              <w:rPr>
                <w:b w:val="0"/>
              </w:rPr>
              <w:t xml:space="preserve">Elaborar imagen </w:t>
            </w:r>
          </w:p>
          <w:p w14:paraId="000003CE" w14:textId="77777777" w:rsidR="00172861" w:rsidRDefault="00000000">
            <w:pPr>
              <w:widowControl w:val="0"/>
              <w:rPr>
                <w:b w:val="0"/>
                <w:color w:val="666666"/>
              </w:rPr>
            </w:pPr>
            <w:hyperlink r:id="rId108">
              <w:r>
                <w:rPr>
                  <w:b w:val="0"/>
                  <w:color w:val="1155CC"/>
                  <w:u w:val="single"/>
                </w:rPr>
                <w:t>228116_i32</w:t>
              </w:r>
            </w:hyperlink>
          </w:p>
        </w:tc>
      </w:tr>
      <w:tr w:rsidR="00172861" w14:paraId="70872291" w14:textId="77777777">
        <w:tc>
          <w:tcPr>
            <w:tcW w:w="1731" w:type="dxa"/>
            <w:shd w:val="clear" w:color="auto" w:fill="auto"/>
            <w:tcMar>
              <w:top w:w="100" w:type="dxa"/>
              <w:left w:w="100" w:type="dxa"/>
              <w:bottom w:w="100" w:type="dxa"/>
              <w:right w:w="100" w:type="dxa"/>
            </w:tcMar>
          </w:tcPr>
          <w:p w14:paraId="000003D0" w14:textId="77777777" w:rsidR="00172861" w:rsidRDefault="00000000">
            <w:pPr>
              <w:widowControl w:val="0"/>
            </w:pPr>
            <w:r>
              <w:lastRenderedPageBreak/>
              <w:t>Punto caliente 1</w:t>
            </w:r>
          </w:p>
        </w:tc>
        <w:tc>
          <w:tcPr>
            <w:tcW w:w="6880" w:type="dxa"/>
            <w:shd w:val="clear" w:color="auto" w:fill="auto"/>
            <w:tcMar>
              <w:top w:w="100" w:type="dxa"/>
              <w:left w:w="100" w:type="dxa"/>
              <w:bottom w:w="100" w:type="dxa"/>
              <w:right w:w="100" w:type="dxa"/>
            </w:tcMar>
          </w:tcPr>
          <w:p w14:paraId="000003D1" w14:textId="77777777" w:rsidR="00172861" w:rsidRDefault="00000000">
            <w:pPr>
              <w:jc w:val="both"/>
            </w:pPr>
            <w:r>
              <w:t xml:space="preserve">Servidor Propio: </w:t>
            </w:r>
          </w:p>
          <w:p w14:paraId="000003D2" w14:textId="77777777" w:rsidR="00172861" w:rsidRDefault="00000000">
            <w:pPr>
              <w:jc w:val="both"/>
              <w:rPr>
                <w:b w:val="0"/>
              </w:rPr>
            </w:pPr>
            <w:r>
              <w:rPr>
                <w:b w:val="0"/>
              </w:rPr>
              <w:t xml:space="preserve">Utilizar los servicios directamente en un servidor local permiten reducir los riesgos de los incidentes en el sistema de información, dará estabilidad a la red y reduce los tiempos de consulta agilizando las respuestas a los usuarios, también garantiza la ejecución de los aplicativos en un ambiente controlado y seguro. </w:t>
            </w:r>
          </w:p>
        </w:tc>
        <w:tc>
          <w:tcPr>
            <w:tcW w:w="4801" w:type="dxa"/>
            <w:shd w:val="clear" w:color="auto" w:fill="auto"/>
            <w:tcMar>
              <w:top w:w="100" w:type="dxa"/>
              <w:left w:w="100" w:type="dxa"/>
              <w:bottom w:w="100" w:type="dxa"/>
              <w:right w:w="100" w:type="dxa"/>
            </w:tcMar>
          </w:tcPr>
          <w:p w14:paraId="000003D3" w14:textId="77777777" w:rsidR="00172861" w:rsidRDefault="00000000">
            <w:pPr>
              <w:widowControl w:val="0"/>
              <w:rPr>
                <w:color w:val="666666"/>
              </w:rPr>
            </w:pPr>
            <w:r>
              <w:rPr>
                <w:noProof/>
                <w:color w:val="666666"/>
              </w:rPr>
              <w:drawing>
                <wp:inline distT="114300" distB="114300" distL="114300" distR="114300" wp14:anchorId="068C0D71" wp14:editId="45EC5A67">
                  <wp:extent cx="2914650" cy="1460500"/>
                  <wp:effectExtent l="0" t="0" r="0" b="0"/>
                  <wp:docPr id="9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cstate="print">
                            <a:extLst>
                              <a:ext uri="{28A0092B-C50C-407E-A947-70E740481C1C}">
                                <a14:useLocalDpi xmlns:a14="http://schemas.microsoft.com/office/drawing/2010/main"/>
                              </a:ext>
                            </a:extLst>
                          </a:blip>
                          <a:srcRect/>
                          <a:stretch>
                            <a:fillRect/>
                          </a:stretch>
                        </pic:blipFill>
                        <pic:spPr>
                          <a:xfrm>
                            <a:off x="0" y="0"/>
                            <a:ext cx="2914650" cy="1460500"/>
                          </a:xfrm>
                          <a:prstGeom prst="rect">
                            <a:avLst/>
                          </a:prstGeom>
                          <a:ln/>
                        </pic:spPr>
                      </pic:pic>
                    </a:graphicData>
                  </a:graphic>
                </wp:inline>
              </w:drawing>
            </w:r>
          </w:p>
        </w:tc>
      </w:tr>
      <w:tr w:rsidR="00172861" w14:paraId="0B45FBEE" w14:textId="77777777">
        <w:tc>
          <w:tcPr>
            <w:tcW w:w="1731" w:type="dxa"/>
            <w:shd w:val="clear" w:color="auto" w:fill="auto"/>
            <w:tcMar>
              <w:top w:w="100" w:type="dxa"/>
              <w:left w:w="100" w:type="dxa"/>
              <w:bottom w:w="100" w:type="dxa"/>
              <w:right w:w="100" w:type="dxa"/>
            </w:tcMar>
          </w:tcPr>
          <w:p w14:paraId="000003D4" w14:textId="77777777" w:rsidR="00172861" w:rsidRDefault="00000000">
            <w:pPr>
              <w:widowControl w:val="0"/>
              <w:rPr>
                <w:shd w:val="clear" w:color="auto" w:fill="9900FF"/>
              </w:rPr>
            </w:pPr>
            <w:r>
              <w:rPr>
                <w:shd w:val="clear" w:color="auto" w:fill="9900FF"/>
              </w:rPr>
              <w:t>Punto caliente 2</w:t>
            </w:r>
          </w:p>
        </w:tc>
        <w:tc>
          <w:tcPr>
            <w:tcW w:w="6880" w:type="dxa"/>
            <w:shd w:val="clear" w:color="auto" w:fill="auto"/>
            <w:tcMar>
              <w:top w:w="100" w:type="dxa"/>
              <w:left w:w="100" w:type="dxa"/>
              <w:bottom w:w="100" w:type="dxa"/>
              <w:right w:w="100" w:type="dxa"/>
            </w:tcMar>
          </w:tcPr>
          <w:p w14:paraId="000003D5" w14:textId="77777777" w:rsidR="00172861" w:rsidRDefault="00000000">
            <w:pPr>
              <w:widowControl w:val="0"/>
              <w:rPr>
                <w:shd w:val="clear" w:color="auto" w:fill="9900FF"/>
              </w:rPr>
            </w:pPr>
            <w:r>
              <w:rPr>
                <w:shd w:val="clear" w:color="auto" w:fill="9900FF"/>
              </w:rPr>
              <w:t xml:space="preserve">Antivirus y </w:t>
            </w:r>
            <w:r>
              <w:rPr>
                <w:i/>
                <w:shd w:val="clear" w:color="auto" w:fill="9900FF"/>
              </w:rPr>
              <w:t>firewall</w:t>
            </w:r>
            <w:r>
              <w:rPr>
                <w:shd w:val="clear" w:color="auto" w:fill="9900FF"/>
              </w:rPr>
              <w:t xml:space="preserve">: </w:t>
            </w:r>
          </w:p>
          <w:p w14:paraId="000003D6" w14:textId="77777777" w:rsidR="00172861" w:rsidRDefault="00000000">
            <w:pPr>
              <w:widowControl w:val="0"/>
              <w:rPr>
                <w:b w:val="0"/>
                <w:color w:val="666666"/>
                <w:shd w:val="clear" w:color="auto" w:fill="9900FF"/>
              </w:rPr>
            </w:pPr>
            <w:r>
              <w:rPr>
                <w:b w:val="0"/>
                <w:color w:val="FF0000"/>
                <w:shd w:val="clear" w:color="auto" w:fill="9900FF"/>
              </w:rPr>
              <w:t xml:space="preserve">Proteger el sistema utilizando </w:t>
            </w:r>
            <w:r>
              <w:rPr>
                <w:b w:val="0"/>
                <w:i/>
                <w:color w:val="FF0000"/>
                <w:shd w:val="clear" w:color="auto" w:fill="9900FF"/>
              </w:rPr>
              <w:t>software</w:t>
            </w:r>
            <w:r>
              <w:rPr>
                <w:b w:val="0"/>
                <w:color w:val="FF0000"/>
                <w:shd w:val="clear" w:color="auto" w:fill="9900FF"/>
              </w:rPr>
              <w:t xml:space="preserve"> especializado, para ello incrementa los niveles de seguridad, la combinación de un antivirus con un </w:t>
            </w:r>
            <w:r>
              <w:rPr>
                <w:b w:val="0"/>
                <w:i/>
                <w:color w:val="FF0000"/>
                <w:shd w:val="clear" w:color="auto" w:fill="9900FF"/>
              </w:rPr>
              <w:t>firewall</w:t>
            </w:r>
            <w:r>
              <w:rPr>
                <w:b w:val="0"/>
                <w:color w:val="FF0000"/>
                <w:shd w:val="clear" w:color="auto" w:fill="9900FF"/>
              </w:rPr>
              <w:t xml:space="preserve"> reduce los riesgos de ataques informáticos y garantiza la disponibilidad del </w:t>
            </w:r>
            <w:r>
              <w:rPr>
                <w:b w:val="0"/>
                <w:i/>
                <w:color w:val="FF0000"/>
                <w:shd w:val="clear" w:color="auto" w:fill="9900FF"/>
              </w:rPr>
              <w:t>software</w:t>
            </w:r>
            <w:r>
              <w:rPr>
                <w:b w:val="0"/>
                <w:color w:val="FF0000"/>
                <w:shd w:val="clear" w:color="auto" w:fill="9900FF"/>
              </w:rPr>
              <w:t xml:space="preserve"> o programas del sistema. </w:t>
            </w:r>
            <w:r>
              <w:rPr>
                <w:b w:val="0"/>
                <w:shd w:val="clear" w:color="auto" w:fill="9900FF"/>
              </w:rPr>
              <w:t xml:space="preserve">También se puede contar con un </w:t>
            </w:r>
            <w:r>
              <w:rPr>
                <w:b w:val="0"/>
                <w:i/>
                <w:shd w:val="clear" w:color="auto" w:fill="9900FF"/>
              </w:rPr>
              <w:t>antispam</w:t>
            </w:r>
            <w:r>
              <w:rPr>
                <w:b w:val="0"/>
                <w:shd w:val="clear" w:color="auto" w:fill="9900FF"/>
              </w:rPr>
              <w:t xml:space="preserve"> para evitar al máximo correos y mensajes con código malicioso que pueda afectar el funcionamiento del sistema de información. </w:t>
            </w:r>
          </w:p>
        </w:tc>
        <w:tc>
          <w:tcPr>
            <w:tcW w:w="4801" w:type="dxa"/>
            <w:shd w:val="clear" w:color="auto" w:fill="auto"/>
            <w:tcMar>
              <w:top w:w="100" w:type="dxa"/>
              <w:left w:w="100" w:type="dxa"/>
              <w:bottom w:w="100" w:type="dxa"/>
              <w:right w:w="100" w:type="dxa"/>
            </w:tcMar>
          </w:tcPr>
          <w:p w14:paraId="000003D7" w14:textId="77777777" w:rsidR="00172861" w:rsidRDefault="00000000">
            <w:pPr>
              <w:widowControl w:val="0"/>
              <w:rPr>
                <w:color w:val="666666"/>
              </w:rPr>
            </w:pPr>
            <w:r>
              <w:rPr>
                <w:noProof/>
                <w:color w:val="666666"/>
              </w:rPr>
              <w:drawing>
                <wp:inline distT="114300" distB="114300" distL="114300" distR="114300" wp14:anchorId="1754FDA8" wp14:editId="3293E083">
                  <wp:extent cx="2914650" cy="1460500"/>
                  <wp:effectExtent l="0" t="0" r="0" b="0"/>
                  <wp:docPr id="9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0" cstate="print">
                            <a:extLst>
                              <a:ext uri="{28A0092B-C50C-407E-A947-70E740481C1C}">
                                <a14:useLocalDpi xmlns:a14="http://schemas.microsoft.com/office/drawing/2010/main"/>
                              </a:ext>
                            </a:extLst>
                          </a:blip>
                          <a:srcRect/>
                          <a:stretch>
                            <a:fillRect/>
                          </a:stretch>
                        </pic:blipFill>
                        <pic:spPr>
                          <a:xfrm>
                            <a:off x="0" y="0"/>
                            <a:ext cx="2914650" cy="1460500"/>
                          </a:xfrm>
                          <a:prstGeom prst="rect">
                            <a:avLst/>
                          </a:prstGeom>
                          <a:ln/>
                        </pic:spPr>
                      </pic:pic>
                    </a:graphicData>
                  </a:graphic>
                </wp:inline>
              </w:drawing>
            </w:r>
          </w:p>
        </w:tc>
      </w:tr>
      <w:tr w:rsidR="00172861" w14:paraId="16DE98A1" w14:textId="77777777">
        <w:tc>
          <w:tcPr>
            <w:tcW w:w="1731" w:type="dxa"/>
            <w:shd w:val="clear" w:color="auto" w:fill="auto"/>
            <w:tcMar>
              <w:top w:w="100" w:type="dxa"/>
              <w:left w:w="100" w:type="dxa"/>
              <w:bottom w:w="100" w:type="dxa"/>
              <w:right w:w="100" w:type="dxa"/>
            </w:tcMar>
          </w:tcPr>
          <w:p w14:paraId="000003D8" w14:textId="77777777" w:rsidR="00172861" w:rsidRDefault="00000000">
            <w:pPr>
              <w:widowControl w:val="0"/>
            </w:pPr>
            <w:r>
              <w:t>Punto caliente 3</w:t>
            </w:r>
          </w:p>
        </w:tc>
        <w:tc>
          <w:tcPr>
            <w:tcW w:w="6880" w:type="dxa"/>
            <w:shd w:val="clear" w:color="auto" w:fill="auto"/>
            <w:tcMar>
              <w:top w:w="100" w:type="dxa"/>
              <w:left w:w="100" w:type="dxa"/>
              <w:bottom w:w="100" w:type="dxa"/>
              <w:right w:w="100" w:type="dxa"/>
            </w:tcMar>
          </w:tcPr>
          <w:p w14:paraId="000003D9" w14:textId="77777777" w:rsidR="00172861" w:rsidRDefault="00000000">
            <w:pPr>
              <w:jc w:val="both"/>
            </w:pPr>
            <w:r>
              <w:t xml:space="preserve">Cifrado de información: </w:t>
            </w:r>
          </w:p>
          <w:p w14:paraId="000003DA" w14:textId="77777777" w:rsidR="00172861" w:rsidRDefault="00000000">
            <w:pPr>
              <w:jc w:val="both"/>
              <w:rPr>
                <w:b w:val="0"/>
                <w:color w:val="666666"/>
              </w:rPr>
            </w:pPr>
            <w:r>
              <w:rPr>
                <w:b w:val="0"/>
                <w:color w:val="FF0000"/>
                <w:shd w:val="clear" w:color="auto" w:fill="9900FF"/>
              </w:rPr>
              <w:t>Proteger la información a través de la encriptación de los mensajes y paquetes en la red,</w:t>
            </w:r>
            <w:r>
              <w:rPr>
                <w:b w:val="0"/>
                <w:color w:val="FF0000"/>
              </w:rPr>
              <w:t xml:space="preserve"> </w:t>
            </w:r>
            <w:r>
              <w:rPr>
                <w:b w:val="0"/>
              </w:rPr>
              <w:t>permiten que el sistema de información sea seguro, también garantizan que los accesos no autorizados al sistema no puedan acceder a éstos sin descifrarlos.</w:t>
            </w:r>
          </w:p>
        </w:tc>
        <w:tc>
          <w:tcPr>
            <w:tcW w:w="4801" w:type="dxa"/>
            <w:shd w:val="clear" w:color="auto" w:fill="auto"/>
            <w:tcMar>
              <w:top w:w="100" w:type="dxa"/>
              <w:left w:w="100" w:type="dxa"/>
              <w:bottom w:w="100" w:type="dxa"/>
              <w:right w:w="100" w:type="dxa"/>
            </w:tcMar>
          </w:tcPr>
          <w:p w14:paraId="000003DB" w14:textId="77777777" w:rsidR="00172861" w:rsidRDefault="00000000">
            <w:pPr>
              <w:widowControl w:val="0"/>
              <w:rPr>
                <w:color w:val="666666"/>
              </w:rPr>
            </w:pPr>
            <w:r>
              <w:rPr>
                <w:noProof/>
                <w:color w:val="666666"/>
              </w:rPr>
              <w:drawing>
                <wp:inline distT="114300" distB="114300" distL="114300" distR="114300" wp14:anchorId="6E18CA31" wp14:editId="4811BA61">
                  <wp:extent cx="2914650" cy="1460500"/>
                  <wp:effectExtent l="0" t="0" r="0" b="0"/>
                  <wp:docPr id="9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cstate="print">
                            <a:extLst>
                              <a:ext uri="{28A0092B-C50C-407E-A947-70E740481C1C}">
                                <a14:useLocalDpi xmlns:a14="http://schemas.microsoft.com/office/drawing/2010/main"/>
                              </a:ext>
                            </a:extLst>
                          </a:blip>
                          <a:srcRect/>
                          <a:stretch>
                            <a:fillRect/>
                          </a:stretch>
                        </pic:blipFill>
                        <pic:spPr>
                          <a:xfrm>
                            <a:off x="0" y="0"/>
                            <a:ext cx="2914650" cy="1460500"/>
                          </a:xfrm>
                          <a:prstGeom prst="rect">
                            <a:avLst/>
                          </a:prstGeom>
                          <a:ln/>
                        </pic:spPr>
                      </pic:pic>
                    </a:graphicData>
                  </a:graphic>
                </wp:inline>
              </w:drawing>
            </w:r>
          </w:p>
        </w:tc>
      </w:tr>
      <w:tr w:rsidR="00172861" w14:paraId="749210AE" w14:textId="77777777">
        <w:tc>
          <w:tcPr>
            <w:tcW w:w="1731" w:type="dxa"/>
            <w:shd w:val="clear" w:color="auto" w:fill="auto"/>
            <w:tcMar>
              <w:top w:w="100" w:type="dxa"/>
              <w:left w:w="100" w:type="dxa"/>
              <w:bottom w:w="100" w:type="dxa"/>
              <w:right w:w="100" w:type="dxa"/>
            </w:tcMar>
          </w:tcPr>
          <w:p w14:paraId="000003DC" w14:textId="77777777" w:rsidR="00172861" w:rsidRDefault="00000000">
            <w:pPr>
              <w:widowControl w:val="0"/>
            </w:pPr>
            <w:r>
              <w:lastRenderedPageBreak/>
              <w:t>Punto caliente 4</w:t>
            </w:r>
          </w:p>
        </w:tc>
        <w:tc>
          <w:tcPr>
            <w:tcW w:w="6880" w:type="dxa"/>
            <w:shd w:val="clear" w:color="auto" w:fill="auto"/>
            <w:tcMar>
              <w:top w:w="100" w:type="dxa"/>
              <w:left w:w="100" w:type="dxa"/>
              <w:bottom w:w="100" w:type="dxa"/>
              <w:right w:w="100" w:type="dxa"/>
            </w:tcMar>
          </w:tcPr>
          <w:p w14:paraId="000003DD" w14:textId="77777777" w:rsidR="00172861" w:rsidRDefault="00000000">
            <w:pPr>
              <w:widowControl w:val="0"/>
            </w:pPr>
            <w:r>
              <w:t xml:space="preserve">Plan de contingencia: </w:t>
            </w:r>
          </w:p>
          <w:p w14:paraId="000003DE" w14:textId="77777777" w:rsidR="00172861" w:rsidRDefault="00000000">
            <w:pPr>
              <w:widowControl w:val="0"/>
              <w:rPr>
                <w:b w:val="0"/>
                <w:color w:val="9900FF"/>
              </w:rPr>
            </w:pPr>
            <w:r>
              <w:rPr>
                <w:b w:val="0"/>
                <w:color w:val="9900FF"/>
              </w:rPr>
              <w:t>Los aplicativos o programas del sistema, permiten que la organización funcione con normalidad, implementar un plan de contingencia en el cual un servidor pueda suplir las necesidades inmediatas del sistema ante la caída del servidor principal permite la disponibilidad de los servicios en la red y garantizan la ejecución de los programas con normalidad, así las “fallas” en la plataforma tecnológica no afectarán por un tiempo prolongado el sistema.</w:t>
            </w:r>
          </w:p>
        </w:tc>
        <w:tc>
          <w:tcPr>
            <w:tcW w:w="4801" w:type="dxa"/>
            <w:shd w:val="clear" w:color="auto" w:fill="auto"/>
            <w:tcMar>
              <w:top w:w="100" w:type="dxa"/>
              <w:left w:w="100" w:type="dxa"/>
              <w:bottom w:w="100" w:type="dxa"/>
              <w:right w:w="100" w:type="dxa"/>
            </w:tcMar>
          </w:tcPr>
          <w:p w14:paraId="000003DF" w14:textId="77777777" w:rsidR="00172861" w:rsidRDefault="00000000">
            <w:pPr>
              <w:widowControl w:val="0"/>
              <w:rPr>
                <w:color w:val="666666"/>
              </w:rPr>
            </w:pPr>
            <w:r>
              <w:rPr>
                <w:noProof/>
                <w:color w:val="666666"/>
              </w:rPr>
              <w:drawing>
                <wp:inline distT="114300" distB="114300" distL="114300" distR="114300" wp14:anchorId="6B27E963" wp14:editId="7531661C">
                  <wp:extent cx="2914650" cy="1460500"/>
                  <wp:effectExtent l="0" t="0" r="0" b="0"/>
                  <wp:docPr id="9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2" cstate="print">
                            <a:extLst>
                              <a:ext uri="{28A0092B-C50C-407E-A947-70E740481C1C}">
                                <a14:useLocalDpi xmlns:a14="http://schemas.microsoft.com/office/drawing/2010/main"/>
                              </a:ext>
                            </a:extLst>
                          </a:blip>
                          <a:srcRect/>
                          <a:stretch>
                            <a:fillRect/>
                          </a:stretch>
                        </pic:blipFill>
                        <pic:spPr>
                          <a:xfrm>
                            <a:off x="0" y="0"/>
                            <a:ext cx="2914650" cy="1460500"/>
                          </a:xfrm>
                          <a:prstGeom prst="rect">
                            <a:avLst/>
                          </a:prstGeom>
                          <a:ln/>
                        </pic:spPr>
                      </pic:pic>
                    </a:graphicData>
                  </a:graphic>
                </wp:inline>
              </w:drawing>
            </w:r>
          </w:p>
        </w:tc>
      </w:tr>
      <w:tr w:rsidR="00172861" w14:paraId="2296EC42" w14:textId="77777777">
        <w:tc>
          <w:tcPr>
            <w:tcW w:w="1731" w:type="dxa"/>
            <w:shd w:val="clear" w:color="auto" w:fill="auto"/>
            <w:tcMar>
              <w:top w:w="100" w:type="dxa"/>
              <w:left w:w="100" w:type="dxa"/>
              <w:bottom w:w="100" w:type="dxa"/>
              <w:right w:w="100" w:type="dxa"/>
            </w:tcMar>
          </w:tcPr>
          <w:p w14:paraId="000003E0" w14:textId="77777777" w:rsidR="00172861" w:rsidRDefault="00000000">
            <w:pPr>
              <w:widowControl w:val="0"/>
            </w:pPr>
            <w:r>
              <w:t>Punto caliente 5</w:t>
            </w:r>
          </w:p>
        </w:tc>
        <w:tc>
          <w:tcPr>
            <w:tcW w:w="6880" w:type="dxa"/>
            <w:shd w:val="clear" w:color="auto" w:fill="auto"/>
            <w:tcMar>
              <w:top w:w="100" w:type="dxa"/>
              <w:left w:w="100" w:type="dxa"/>
              <w:bottom w:w="100" w:type="dxa"/>
              <w:right w:w="100" w:type="dxa"/>
            </w:tcMar>
          </w:tcPr>
          <w:p w14:paraId="000003E1" w14:textId="77777777" w:rsidR="00172861" w:rsidRDefault="00000000">
            <w:pPr>
              <w:widowControl w:val="0"/>
            </w:pPr>
            <w:r>
              <w:t xml:space="preserve">Proteger el sistema: </w:t>
            </w:r>
          </w:p>
          <w:p w14:paraId="000003E2" w14:textId="77777777" w:rsidR="00172861" w:rsidRDefault="00000000">
            <w:pPr>
              <w:widowControl w:val="0"/>
              <w:rPr>
                <w:b w:val="0"/>
                <w:color w:val="666666"/>
              </w:rPr>
            </w:pPr>
            <w:r>
              <w:rPr>
                <w:b w:val="0"/>
              </w:rPr>
              <w:t xml:space="preserve">Incrementar los niveles de protección, encriptar la información, crear niveles de acceso, implementar </w:t>
            </w:r>
            <w:r>
              <w:rPr>
                <w:b w:val="0"/>
                <w:i/>
              </w:rPr>
              <w:t>software</w:t>
            </w:r>
            <w:r>
              <w:rPr>
                <w:b w:val="0"/>
              </w:rPr>
              <w:t xml:space="preserve"> antivirus, proteger el sistema a través de monitoreo, entre otros; permiten incrementar los niveles de seguridad, pero si el </w:t>
            </w:r>
            <w:r>
              <w:rPr>
                <w:b w:val="0"/>
                <w:i/>
              </w:rPr>
              <w:t>software</w:t>
            </w:r>
            <w:r>
              <w:rPr>
                <w:b w:val="0"/>
              </w:rPr>
              <w:t xml:space="preserve"> como tal no es seguro, no vendrá bien todo el esfuerzo hecho con los demás elementos que integran al sistema; por lo tanto, el mismo </w:t>
            </w:r>
            <w:r>
              <w:rPr>
                <w:b w:val="0"/>
                <w:i/>
              </w:rPr>
              <w:t>software</w:t>
            </w:r>
            <w:r>
              <w:rPr>
                <w:b w:val="0"/>
              </w:rPr>
              <w:t xml:space="preserve"> deberá contar con niveles de seguridad suficientes para protegerse ante anomalías como caídas del sistema, accesos no permitidos y fallas en la operación</w:t>
            </w:r>
            <w:r>
              <w:rPr>
                <w:b w:val="0"/>
                <w:color w:val="666666"/>
              </w:rPr>
              <w:t>.</w:t>
            </w:r>
          </w:p>
        </w:tc>
        <w:tc>
          <w:tcPr>
            <w:tcW w:w="4801" w:type="dxa"/>
            <w:shd w:val="clear" w:color="auto" w:fill="auto"/>
            <w:tcMar>
              <w:top w:w="100" w:type="dxa"/>
              <w:left w:w="100" w:type="dxa"/>
              <w:bottom w:w="100" w:type="dxa"/>
              <w:right w:w="100" w:type="dxa"/>
            </w:tcMar>
          </w:tcPr>
          <w:p w14:paraId="000003E3" w14:textId="77777777" w:rsidR="00172861" w:rsidRDefault="00000000">
            <w:pPr>
              <w:widowControl w:val="0"/>
              <w:ind w:left="720" w:hanging="720"/>
              <w:rPr>
                <w:color w:val="666666"/>
              </w:rPr>
            </w:pPr>
            <w:r>
              <w:rPr>
                <w:noProof/>
                <w:color w:val="666666"/>
              </w:rPr>
              <w:drawing>
                <wp:inline distT="114300" distB="114300" distL="114300" distR="114300" wp14:anchorId="032736CA" wp14:editId="126D852E">
                  <wp:extent cx="2914650" cy="1460500"/>
                  <wp:effectExtent l="0" t="0" r="0" b="0"/>
                  <wp:docPr id="9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3" cstate="print">
                            <a:extLst>
                              <a:ext uri="{28A0092B-C50C-407E-A947-70E740481C1C}">
                                <a14:useLocalDpi xmlns:a14="http://schemas.microsoft.com/office/drawing/2010/main"/>
                              </a:ext>
                            </a:extLst>
                          </a:blip>
                          <a:srcRect/>
                          <a:stretch>
                            <a:fillRect/>
                          </a:stretch>
                        </pic:blipFill>
                        <pic:spPr>
                          <a:xfrm>
                            <a:off x="0" y="0"/>
                            <a:ext cx="2914650" cy="1460500"/>
                          </a:xfrm>
                          <a:prstGeom prst="rect">
                            <a:avLst/>
                          </a:prstGeom>
                          <a:ln/>
                        </pic:spPr>
                      </pic:pic>
                    </a:graphicData>
                  </a:graphic>
                </wp:inline>
              </w:drawing>
            </w:r>
          </w:p>
        </w:tc>
      </w:tr>
    </w:tbl>
    <w:p w14:paraId="000003E4" w14:textId="77777777" w:rsidR="00172861" w:rsidRDefault="00172861">
      <w:pPr>
        <w:spacing w:line="240" w:lineRule="auto"/>
      </w:pPr>
    </w:p>
    <w:p w14:paraId="000003E5" w14:textId="77777777" w:rsidR="00172861" w:rsidRDefault="00172861">
      <w:pPr>
        <w:spacing w:line="240" w:lineRule="auto"/>
        <w:ind w:left="420"/>
        <w:jc w:val="both"/>
      </w:pPr>
    </w:p>
    <w:p w14:paraId="000003E6" w14:textId="77777777" w:rsidR="00172861" w:rsidRDefault="00172861">
      <w:pPr>
        <w:spacing w:line="240" w:lineRule="auto"/>
      </w:pPr>
    </w:p>
    <w:tbl>
      <w:tblPr>
        <w:tblStyle w:val="afffffffffffffffffffffffffffff9"/>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12F25BFF" w14:textId="77777777">
        <w:trPr>
          <w:trHeight w:val="444"/>
        </w:trPr>
        <w:tc>
          <w:tcPr>
            <w:tcW w:w="13422" w:type="dxa"/>
            <w:shd w:val="clear" w:color="auto" w:fill="8DB3E2"/>
          </w:tcPr>
          <w:p w14:paraId="000003E7" w14:textId="77777777" w:rsidR="00172861" w:rsidRDefault="00000000">
            <w:pPr>
              <w:keepNext/>
              <w:keepLines/>
              <w:spacing w:before="400" w:after="120"/>
              <w:jc w:val="center"/>
              <w:rPr>
                <w:color w:val="FF0000"/>
              </w:rPr>
            </w:pPr>
            <w:r>
              <w:lastRenderedPageBreak/>
              <w:t xml:space="preserve">Cuadro de texto </w:t>
            </w:r>
          </w:p>
        </w:tc>
      </w:tr>
      <w:tr w:rsidR="00172861" w14:paraId="76C00C11" w14:textId="77777777">
        <w:tc>
          <w:tcPr>
            <w:tcW w:w="13422" w:type="dxa"/>
          </w:tcPr>
          <w:p w14:paraId="000003E8" w14:textId="77777777" w:rsidR="00172861" w:rsidRDefault="00000000">
            <w:pPr>
              <w:jc w:val="both"/>
              <w:rPr>
                <w:b w:val="0"/>
                <w:color w:val="7F7F7F"/>
              </w:rPr>
            </w:pPr>
            <w:r>
              <w:rPr>
                <w:b w:val="0"/>
              </w:rPr>
              <w:t>En el siguiente video se identifican los criterios más importantes a tener presentes en temas de seguridad en la red a la hora de implementar un centro de datos y así poder obtener buenas prácticas en dicha implementación y minimizar peligros, fallas y riesgos tanto para el personal como para los equipos de cómputo.</w:t>
            </w:r>
          </w:p>
        </w:tc>
      </w:tr>
    </w:tbl>
    <w:p w14:paraId="000003E9" w14:textId="77777777" w:rsidR="00172861" w:rsidRDefault="00172861">
      <w:pPr>
        <w:spacing w:line="240" w:lineRule="auto"/>
        <w:rPr>
          <w:highlight w:val="yellow"/>
        </w:rPr>
      </w:pPr>
    </w:p>
    <w:p w14:paraId="000003EA" w14:textId="77777777" w:rsidR="00172861" w:rsidRDefault="00172861">
      <w:pPr>
        <w:spacing w:line="240" w:lineRule="auto"/>
      </w:pPr>
    </w:p>
    <w:tbl>
      <w:tblPr>
        <w:tblStyle w:val="afffffffffffffffffffffffffffffa"/>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7"/>
        <w:gridCol w:w="3545"/>
        <w:gridCol w:w="1692"/>
        <w:gridCol w:w="3843"/>
        <w:gridCol w:w="3214"/>
      </w:tblGrid>
      <w:tr w:rsidR="00172861" w14:paraId="409BDE7D" w14:textId="77777777">
        <w:trPr>
          <w:trHeight w:val="460"/>
        </w:trPr>
        <w:tc>
          <w:tcPr>
            <w:tcW w:w="1117" w:type="dxa"/>
            <w:shd w:val="clear" w:color="auto" w:fill="C9DAF8"/>
            <w:tcMar>
              <w:top w:w="100" w:type="dxa"/>
              <w:left w:w="100" w:type="dxa"/>
              <w:bottom w:w="100" w:type="dxa"/>
              <w:right w:w="100" w:type="dxa"/>
            </w:tcMar>
          </w:tcPr>
          <w:p w14:paraId="000003EB" w14:textId="77777777" w:rsidR="00172861" w:rsidRDefault="00000000">
            <w:pPr>
              <w:widowControl w:val="0"/>
              <w:jc w:val="center"/>
            </w:pPr>
            <w:r>
              <w:t>Tipo de recurso</w:t>
            </w:r>
          </w:p>
        </w:tc>
        <w:tc>
          <w:tcPr>
            <w:tcW w:w="12294" w:type="dxa"/>
            <w:gridSpan w:val="4"/>
            <w:shd w:val="clear" w:color="auto" w:fill="C9DAF8"/>
            <w:tcMar>
              <w:top w:w="100" w:type="dxa"/>
              <w:left w:w="100" w:type="dxa"/>
              <w:bottom w:w="100" w:type="dxa"/>
              <w:right w:w="100" w:type="dxa"/>
            </w:tcMar>
          </w:tcPr>
          <w:p w14:paraId="000003EC" w14:textId="77777777" w:rsidR="00172861" w:rsidRDefault="00000000">
            <w:pPr>
              <w:keepNext/>
              <w:keepLines/>
              <w:widowControl w:val="0"/>
              <w:spacing w:after="60"/>
              <w:jc w:val="center"/>
            </w:pPr>
            <w:bookmarkStart w:id="52" w:name="_heading=h.2s8eyo1" w:colFirst="0" w:colLast="0"/>
            <w:bookmarkEnd w:id="52"/>
            <w:r>
              <w:t>Video motion (El video que aparece en el html no es el que propone este contenido temático)</w:t>
            </w:r>
          </w:p>
        </w:tc>
      </w:tr>
      <w:tr w:rsidR="00172861" w14:paraId="36B3340F" w14:textId="77777777">
        <w:trPr>
          <w:trHeight w:val="460"/>
        </w:trPr>
        <w:tc>
          <w:tcPr>
            <w:tcW w:w="1117" w:type="dxa"/>
            <w:shd w:val="clear" w:color="auto" w:fill="C9DAF8"/>
            <w:tcMar>
              <w:top w:w="100" w:type="dxa"/>
              <w:left w:w="100" w:type="dxa"/>
              <w:bottom w:w="100" w:type="dxa"/>
              <w:right w:w="100" w:type="dxa"/>
            </w:tcMar>
          </w:tcPr>
          <w:p w14:paraId="000003F0" w14:textId="77777777" w:rsidR="00172861" w:rsidRDefault="00000000">
            <w:pPr>
              <w:widowControl w:val="0"/>
              <w:jc w:val="center"/>
            </w:pPr>
            <w:r>
              <w:t>NOTA</w:t>
            </w:r>
          </w:p>
        </w:tc>
        <w:tc>
          <w:tcPr>
            <w:tcW w:w="12294" w:type="dxa"/>
            <w:gridSpan w:val="4"/>
            <w:shd w:val="clear" w:color="auto" w:fill="C9DAF8"/>
            <w:tcMar>
              <w:top w:w="100" w:type="dxa"/>
              <w:left w:w="100" w:type="dxa"/>
              <w:bottom w:w="100" w:type="dxa"/>
              <w:right w:w="100" w:type="dxa"/>
            </w:tcMar>
          </w:tcPr>
          <w:p w14:paraId="000003F1" w14:textId="77777777" w:rsidR="00172861" w:rsidRDefault="00000000">
            <w:pPr>
              <w:widowControl w:val="0"/>
              <w:jc w:val="center"/>
            </w:pPr>
            <w:r>
              <w:t>La totalidad del texto locutado para el video no debe superar las 500 palabras aproximadamente</w:t>
            </w:r>
          </w:p>
        </w:tc>
      </w:tr>
      <w:tr w:rsidR="00172861" w14:paraId="13E0E457" w14:textId="77777777">
        <w:trPr>
          <w:trHeight w:val="420"/>
        </w:trPr>
        <w:tc>
          <w:tcPr>
            <w:tcW w:w="1117" w:type="dxa"/>
            <w:shd w:val="clear" w:color="auto" w:fill="auto"/>
            <w:tcMar>
              <w:top w:w="100" w:type="dxa"/>
              <w:left w:w="100" w:type="dxa"/>
              <w:bottom w:w="100" w:type="dxa"/>
              <w:right w:w="100" w:type="dxa"/>
            </w:tcMar>
          </w:tcPr>
          <w:p w14:paraId="000003F5" w14:textId="77777777" w:rsidR="00172861" w:rsidRDefault="00000000">
            <w:pPr>
              <w:widowControl w:val="0"/>
            </w:pPr>
            <w:r>
              <w:t xml:space="preserve">Título </w:t>
            </w:r>
          </w:p>
        </w:tc>
        <w:tc>
          <w:tcPr>
            <w:tcW w:w="12294" w:type="dxa"/>
            <w:gridSpan w:val="4"/>
            <w:shd w:val="clear" w:color="auto" w:fill="auto"/>
            <w:tcMar>
              <w:top w:w="100" w:type="dxa"/>
              <w:left w:w="100" w:type="dxa"/>
              <w:bottom w:w="100" w:type="dxa"/>
              <w:right w:w="100" w:type="dxa"/>
            </w:tcMar>
          </w:tcPr>
          <w:p w14:paraId="000003F6" w14:textId="77777777" w:rsidR="00172861" w:rsidRDefault="00000000">
            <w:pPr>
              <w:widowControl w:val="0"/>
            </w:pPr>
            <w:r>
              <w:t xml:space="preserve">Buenas prácticas y criterios de seguridad en la red </w:t>
            </w:r>
          </w:p>
        </w:tc>
      </w:tr>
      <w:tr w:rsidR="00172861" w14:paraId="35A49C9F" w14:textId="77777777">
        <w:tc>
          <w:tcPr>
            <w:tcW w:w="1117" w:type="dxa"/>
            <w:shd w:val="clear" w:color="auto" w:fill="auto"/>
            <w:tcMar>
              <w:top w:w="100" w:type="dxa"/>
              <w:left w:w="100" w:type="dxa"/>
              <w:bottom w:w="100" w:type="dxa"/>
              <w:right w:w="100" w:type="dxa"/>
            </w:tcMar>
          </w:tcPr>
          <w:p w14:paraId="000003FA" w14:textId="77777777" w:rsidR="00172861" w:rsidRDefault="00000000">
            <w:pPr>
              <w:widowControl w:val="0"/>
            </w:pPr>
            <w:r>
              <w:t>Escena</w:t>
            </w:r>
          </w:p>
        </w:tc>
        <w:tc>
          <w:tcPr>
            <w:tcW w:w="3545" w:type="dxa"/>
            <w:shd w:val="clear" w:color="auto" w:fill="auto"/>
            <w:tcMar>
              <w:top w:w="100" w:type="dxa"/>
              <w:left w:w="100" w:type="dxa"/>
              <w:bottom w:w="100" w:type="dxa"/>
              <w:right w:w="100" w:type="dxa"/>
            </w:tcMar>
          </w:tcPr>
          <w:p w14:paraId="000003FB" w14:textId="77777777" w:rsidR="00172861" w:rsidRDefault="00000000">
            <w:pPr>
              <w:widowControl w:val="0"/>
              <w:jc w:val="center"/>
            </w:pPr>
            <w:r>
              <w:t>Imagen</w:t>
            </w:r>
          </w:p>
        </w:tc>
        <w:tc>
          <w:tcPr>
            <w:tcW w:w="1692" w:type="dxa"/>
            <w:shd w:val="clear" w:color="auto" w:fill="auto"/>
            <w:tcMar>
              <w:top w:w="100" w:type="dxa"/>
              <w:left w:w="100" w:type="dxa"/>
              <w:bottom w:w="100" w:type="dxa"/>
              <w:right w:w="100" w:type="dxa"/>
            </w:tcMar>
          </w:tcPr>
          <w:p w14:paraId="000003FC" w14:textId="77777777" w:rsidR="00172861" w:rsidRDefault="00000000">
            <w:pPr>
              <w:widowControl w:val="0"/>
              <w:jc w:val="center"/>
            </w:pPr>
            <w:r>
              <w:t>Sonido</w:t>
            </w:r>
          </w:p>
        </w:tc>
        <w:tc>
          <w:tcPr>
            <w:tcW w:w="3843" w:type="dxa"/>
            <w:shd w:val="clear" w:color="auto" w:fill="auto"/>
            <w:tcMar>
              <w:top w:w="100" w:type="dxa"/>
              <w:left w:w="100" w:type="dxa"/>
              <w:bottom w:w="100" w:type="dxa"/>
              <w:right w:w="100" w:type="dxa"/>
            </w:tcMar>
          </w:tcPr>
          <w:p w14:paraId="000003FD" w14:textId="77777777" w:rsidR="00172861" w:rsidRDefault="00000000">
            <w:pPr>
              <w:widowControl w:val="0"/>
              <w:jc w:val="center"/>
            </w:pPr>
            <w:r>
              <w:t>Narración</w:t>
            </w:r>
          </w:p>
        </w:tc>
        <w:tc>
          <w:tcPr>
            <w:tcW w:w="3214" w:type="dxa"/>
            <w:shd w:val="clear" w:color="auto" w:fill="auto"/>
            <w:tcMar>
              <w:top w:w="100" w:type="dxa"/>
              <w:left w:w="100" w:type="dxa"/>
              <w:bottom w:w="100" w:type="dxa"/>
              <w:right w:w="100" w:type="dxa"/>
            </w:tcMar>
          </w:tcPr>
          <w:p w14:paraId="000003FE" w14:textId="77777777" w:rsidR="00172861" w:rsidRDefault="00000000">
            <w:pPr>
              <w:widowControl w:val="0"/>
              <w:jc w:val="center"/>
            </w:pPr>
            <w:r>
              <w:t xml:space="preserve">Texto </w:t>
            </w:r>
          </w:p>
        </w:tc>
      </w:tr>
      <w:tr w:rsidR="00172861" w14:paraId="07195063" w14:textId="77777777">
        <w:tc>
          <w:tcPr>
            <w:tcW w:w="1117" w:type="dxa"/>
            <w:shd w:val="clear" w:color="auto" w:fill="auto"/>
            <w:tcMar>
              <w:top w:w="100" w:type="dxa"/>
              <w:left w:w="100" w:type="dxa"/>
              <w:bottom w:w="100" w:type="dxa"/>
              <w:right w:w="100" w:type="dxa"/>
            </w:tcMar>
          </w:tcPr>
          <w:p w14:paraId="000003FF" w14:textId="77777777" w:rsidR="00172861" w:rsidRDefault="00000000">
            <w:pPr>
              <w:widowControl w:val="0"/>
              <w:rPr>
                <w:color w:val="999999"/>
              </w:rPr>
            </w:pPr>
            <w:r>
              <w:rPr>
                <w:color w:val="999999"/>
              </w:rPr>
              <w:t>1</w:t>
            </w:r>
          </w:p>
        </w:tc>
        <w:tc>
          <w:tcPr>
            <w:tcW w:w="3545" w:type="dxa"/>
            <w:shd w:val="clear" w:color="auto" w:fill="auto"/>
            <w:tcMar>
              <w:top w:w="100" w:type="dxa"/>
              <w:left w:w="100" w:type="dxa"/>
              <w:bottom w:w="100" w:type="dxa"/>
              <w:right w:w="100" w:type="dxa"/>
            </w:tcMar>
          </w:tcPr>
          <w:p w14:paraId="00000400" w14:textId="77777777" w:rsidR="00172861" w:rsidRDefault="00000000">
            <w:pPr>
              <w:jc w:val="both"/>
            </w:pPr>
            <w:r>
              <w:t>Control de acceso</w:t>
            </w:r>
          </w:p>
          <w:p w14:paraId="00000401" w14:textId="77777777" w:rsidR="00172861" w:rsidRDefault="00000000">
            <w:pPr>
              <w:widowControl w:val="0"/>
            </w:pPr>
            <w:r>
              <w:rPr>
                <w:noProof/>
              </w:rPr>
              <w:drawing>
                <wp:inline distT="114300" distB="114300" distL="114300" distR="114300" wp14:anchorId="0E9AE61F" wp14:editId="677AE46A">
                  <wp:extent cx="2114550" cy="1193800"/>
                  <wp:effectExtent l="0" t="0" r="0" b="0"/>
                  <wp:docPr id="9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4" cstate="print">
                            <a:extLst>
                              <a:ext uri="{28A0092B-C50C-407E-A947-70E740481C1C}">
                                <a14:useLocalDpi xmlns:a14="http://schemas.microsoft.com/office/drawing/2010/main"/>
                              </a:ext>
                            </a:extLst>
                          </a:blip>
                          <a:srcRect/>
                          <a:stretch>
                            <a:fillRect/>
                          </a:stretch>
                        </pic:blipFill>
                        <pic:spPr>
                          <a:xfrm>
                            <a:off x="0" y="0"/>
                            <a:ext cx="2114550" cy="1193800"/>
                          </a:xfrm>
                          <a:prstGeom prst="rect">
                            <a:avLst/>
                          </a:prstGeom>
                          <a:ln/>
                        </pic:spPr>
                      </pic:pic>
                    </a:graphicData>
                  </a:graphic>
                </wp:inline>
              </w:drawing>
            </w:r>
          </w:p>
          <w:p w14:paraId="00000402" w14:textId="77777777" w:rsidR="00172861" w:rsidRDefault="00172861">
            <w:pPr>
              <w:widowControl w:val="0"/>
            </w:pPr>
          </w:p>
          <w:p w14:paraId="00000403" w14:textId="77777777" w:rsidR="00172861" w:rsidRDefault="00000000">
            <w:pPr>
              <w:widowControl w:val="0"/>
            </w:pPr>
            <w:hyperlink r:id="rId115">
              <w:r>
                <w:rPr>
                  <w:color w:val="1155CC"/>
                  <w:u w:val="single"/>
                </w:rPr>
                <w:t>228116_v1</w:t>
              </w:r>
            </w:hyperlink>
            <w:r>
              <w:t xml:space="preserve">  </w:t>
            </w:r>
          </w:p>
        </w:tc>
        <w:tc>
          <w:tcPr>
            <w:tcW w:w="1692" w:type="dxa"/>
            <w:shd w:val="clear" w:color="auto" w:fill="auto"/>
            <w:tcMar>
              <w:top w:w="100" w:type="dxa"/>
              <w:left w:w="100" w:type="dxa"/>
              <w:bottom w:w="100" w:type="dxa"/>
              <w:right w:w="100" w:type="dxa"/>
            </w:tcMar>
          </w:tcPr>
          <w:p w14:paraId="00000404" w14:textId="77777777" w:rsidR="00172861" w:rsidRDefault="00000000">
            <w:pPr>
              <w:widowControl w:val="0"/>
              <w:rPr>
                <w:color w:val="999999"/>
              </w:rPr>
            </w:pPr>
            <w:r>
              <w:rPr>
                <w:color w:val="999999"/>
              </w:rPr>
              <w:t>SI</w:t>
            </w:r>
          </w:p>
        </w:tc>
        <w:tc>
          <w:tcPr>
            <w:tcW w:w="3843" w:type="dxa"/>
            <w:shd w:val="clear" w:color="auto" w:fill="auto"/>
            <w:tcMar>
              <w:top w:w="100" w:type="dxa"/>
              <w:left w:w="100" w:type="dxa"/>
              <w:bottom w:w="100" w:type="dxa"/>
              <w:right w:w="100" w:type="dxa"/>
            </w:tcMar>
          </w:tcPr>
          <w:p w14:paraId="00000405" w14:textId="77777777" w:rsidR="00172861" w:rsidRDefault="00000000">
            <w:pPr>
              <w:jc w:val="both"/>
              <w:rPr>
                <w:b w:val="0"/>
              </w:rPr>
            </w:pPr>
            <w:bookmarkStart w:id="53" w:name="_heading=h.1t3h5sf" w:colFirst="0" w:colLast="0"/>
            <w:bookmarkEnd w:id="53"/>
            <w:r>
              <w:t>Control de acceso:</w:t>
            </w:r>
            <w:r>
              <w:rPr>
                <w:b w:val="0"/>
              </w:rPr>
              <w:t xml:space="preserve"> incrementar los niveles de acceso según los perfiles de los usuarios; garantizar que, de acuerdo con los niveles de acceso de los usuarios al sistema, éstos</w:t>
            </w:r>
            <w:r>
              <w:t xml:space="preserve"> tengan </w:t>
            </w:r>
            <w:r>
              <w:rPr>
                <w:b w:val="0"/>
              </w:rPr>
              <w:t>restricciones y solamente puedan revisar la información que su perfil requiere, básicamente se considera limitar el acceso a la información</w:t>
            </w:r>
            <w:r>
              <w:t xml:space="preserve">. </w:t>
            </w:r>
          </w:p>
          <w:p w14:paraId="00000406" w14:textId="77777777" w:rsidR="00172861" w:rsidRDefault="00172861">
            <w:pPr>
              <w:widowControl w:val="0"/>
              <w:rPr>
                <w:b w:val="0"/>
              </w:rPr>
            </w:pPr>
          </w:p>
        </w:tc>
        <w:tc>
          <w:tcPr>
            <w:tcW w:w="3214" w:type="dxa"/>
            <w:shd w:val="clear" w:color="auto" w:fill="auto"/>
            <w:tcMar>
              <w:top w:w="100" w:type="dxa"/>
              <w:left w:w="100" w:type="dxa"/>
              <w:bottom w:w="100" w:type="dxa"/>
              <w:right w:w="100" w:type="dxa"/>
            </w:tcMar>
          </w:tcPr>
          <w:p w14:paraId="00000407" w14:textId="77777777" w:rsidR="00172861" w:rsidRDefault="00000000">
            <w:pPr>
              <w:jc w:val="both"/>
              <w:rPr>
                <w:b w:val="0"/>
              </w:rPr>
            </w:pPr>
            <w:r>
              <w:rPr>
                <w:b w:val="0"/>
              </w:rPr>
              <w:t>Niveles de acceso.</w:t>
            </w:r>
          </w:p>
          <w:p w14:paraId="00000408" w14:textId="77777777" w:rsidR="00172861" w:rsidRDefault="00172861">
            <w:pPr>
              <w:jc w:val="both"/>
              <w:rPr>
                <w:b w:val="0"/>
              </w:rPr>
            </w:pPr>
          </w:p>
          <w:p w14:paraId="00000409" w14:textId="77777777" w:rsidR="00172861" w:rsidRDefault="00000000">
            <w:pPr>
              <w:jc w:val="both"/>
              <w:rPr>
                <w:b w:val="0"/>
              </w:rPr>
            </w:pPr>
            <w:r>
              <w:rPr>
                <w:b w:val="0"/>
              </w:rPr>
              <w:t>Perfiles de los usuarios.</w:t>
            </w:r>
          </w:p>
          <w:p w14:paraId="0000040A" w14:textId="77777777" w:rsidR="00172861" w:rsidRDefault="00172861">
            <w:pPr>
              <w:jc w:val="both"/>
              <w:rPr>
                <w:b w:val="0"/>
              </w:rPr>
            </w:pPr>
          </w:p>
          <w:p w14:paraId="0000040B" w14:textId="77777777" w:rsidR="00172861" w:rsidRDefault="00000000">
            <w:pPr>
              <w:jc w:val="both"/>
              <w:rPr>
                <w:b w:val="0"/>
              </w:rPr>
            </w:pPr>
            <w:r>
              <w:rPr>
                <w:b w:val="0"/>
              </w:rPr>
              <w:t>Usuarios al sistema.</w:t>
            </w:r>
          </w:p>
          <w:p w14:paraId="0000040C" w14:textId="77777777" w:rsidR="00172861" w:rsidRDefault="00172861">
            <w:pPr>
              <w:jc w:val="both"/>
              <w:rPr>
                <w:b w:val="0"/>
              </w:rPr>
            </w:pPr>
          </w:p>
          <w:p w14:paraId="0000040D" w14:textId="77777777" w:rsidR="00172861" w:rsidRDefault="00000000">
            <w:pPr>
              <w:jc w:val="both"/>
              <w:rPr>
                <w:b w:val="0"/>
              </w:rPr>
            </w:pPr>
            <w:r>
              <w:rPr>
                <w:b w:val="0"/>
              </w:rPr>
              <w:t>Información.</w:t>
            </w:r>
          </w:p>
          <w:p w14:paraId="0000040E" w14:textId="77777777" w:rsidR="00172861" w:rsidRDefault="00172861">
            <w:pPr>
              <w:jc w:val="both"/>
              <w:rPr>
                <w:b w:val="0"/>
              </w:rPr>
            </w:pPr>
          </w:p>
          <w:p w14:paraId="0000040F" w14:textId="77777777" w:rsidR="00172861" w:rsidRDefault="00000000">
            <w:pPr>
              <w:jc w:val="both"/>
              <w:rPr>
                <w:b w:val="0"/>
              </w:rPr>
            </w:pPr>
            <w:r>
              <w:rPr>
                <w:b w:val="0"/>
              </w:rPr>
              <w:t>Limitar el acceso.</w:t>
            </w:r>
          </w:p>
        </w:tc>
      </w:tr>
      <w:tr w:rsidR="00172861" w14:paraId="712DAA86" w14:textId="77777777">
        <w:tc>
          <w:tcPr>
            <w:tcW w:w="1117" w:type="dxa"/>
            <w:shd w:val="clear" w:color="auto" w:fill="auto"/>
            <w:tcMar>
              <w:top w:w="100" w:type="dxa"/>
              <w:left w:w="100" w:type="dxa"/>
              <w:bottom w:w="100" w:type="dxa"/>
              <w:right w:w="100" w:type="dxa"/>
            </w:tcMar>
          </w:tcPr>
          <w:p w14:paraId="00000410" w14:textId="77777777" w:rsidR="00172861" w:rsidRDefault="00000000">
            <w:pPr>
              <w:widowControl w:val="0"/>
              <w:rPr>
                <w:color w:val="999999"/>
              </w:rPr>
            </w:pPr>
            <w:r>
              <w:rPr>
                <w:color w:val="999999"/>
              </w:rPr>
              <w:lastRenderedPageBreak/>
              <w:t>2</w:t>
            </w:r>
          </w:p>
        </w:tc>
        <w:tc>
          <w:tcPr>
            <w:tcW w:w="3545" w:type="dxa"/>
            <w:shd w:val="clear" w:color="auto" w:fill="auto"/>
            <w:tcMar>
              <w:top w:w="100" w:type="dxa"/>
              <w:left w:w="100" w:type="dxa"/>
              <w:bottom w:w="100" w:type="dxa"/>
              <w:right w:w="100" w:type="dxa"/>
            </w:tcMar>
          </w:tcPr>
          <w:p w14:paraId="00000411" w14:textId="77777777" w:rsidR="00172861" w:rsidRDefault="00000000">
            <w:pPr>
              <w:jc w:val="both"/>
              <w:rPr>
                <w:color w:val="999999"/>
              </w:rPr>
            </w:pPr>
            <w:r>
              <w:t>Copias de respaldo</w:t>
            </w:r>
          </w:p>
          <w:p w14:paraId="00000412" w14:textId="77777777" w:rsidR="00172861" w:rsidRDefault="00000000">
            <w:pPr>
              <w:widowControl w:val="0"/>
              <w:rPr>
                <w:color w:val="999999"/>
              </w:rPr>
            </w:pPr>
            <w:r>
              <w:rPr>
                <w:noProof/>
                <w:color w:val="999999"/>
              </w:rPr>
              <w:drawing>
                <wp:inline distT="114300" distB="114300" distL="114300" distR="114300" wp14:anchorId="70999657" wp14:editId="4F296DA8">
                  <wp:extent cx="2114550" cy="1270000"/>
                  <wp:effectExtent l="0" t="0" r="0" b="0"/>
                  <wp:docPr id="9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6" cstate="print">
                            <a:extLst>
                              <a:ext uri="{28A0092B-C50C-407E-A947-70E740481C1C}">
                                <a14:useLocalDpi xmlns:a14="http://schemas.microsoft.com/office/drawing/2010/main"/>
                              </a:ext>
                            </a:extLst>
                          </a:blip>
                          <a:srcRect/>
                          <a:stretch>
                            <a:fillRect/>
                          </a:stretch>
                        </pic:blipFill>
                        <pic:spPr>
                          <a:xfrm>
                            <a:off x="0" y="0"/>
                            <a:ext cx="2114550" cy="1270000"/>
                          </a:xfrm>
                          <a:prstGeom prst="rect">
                            <a:avLst/>
                          </a:prstGeom>
                          <a:ln/>
                        </pic:spPr>
                      </pic:pic>
                    </a:graphicData>
                  </a:graphic>
                </wp:inline>
              </w:drawing>
            </w:r>
          </w:p>
          <w:p w14:paraId="00000413" w14:textId="77777777" w:rsidR="00172861" w:rsidRDefault="00172861">
            <w:pPr>
              <w:widowControl w:val="0"/>
            </w:pPr>
          </w:p>
          <w:p w14:paraId="00000414" w14:textId="77777777" w:rsidR="00172861" w:rsidRDefault="00172861">
            <w:pPr>
              <w:widowControl w:val="0"/>
            </w:pPr>
          </w:p>
          <w:p w14:paraId="00000415" w14:textId="77777777" w:rsidR="00172861" w:rsidRDefault="00000000">
            <w:pPr>
              <w:widowControl w:val="0"/>
            </w:pPr>
            <w:hyperlink r:id="rId117">
              <w:r>
                <w:rPr>
                  <w:color w:val="1155CC"/>
                  <w:u w:val="single"/>
                </w:rPr>
                <w:t xml:space="preserve">228116_v1  </w:t>
              </w:r>
            </w:hyperlink>
          </w:p>
        </w:tc>
        <w:tc>
          <w:tcPr>
            <w:tcW w:w="1692" w:type="dxa"/>
            <w:shd w:val="clear" w:color="auto" w:fill="auto"/>
            <w:tcMar>
              <w:top w:w="100" w:type="dxa"/>
              <w:left w:w="100" w:type="dxa"/>
              <w:bottom w:w="100" w:type="dxa"/>
              <w:right w:w="100" w:type="dxa"/>
            </w:tcMar>
          </w:tcPr>
          <w:p w14:paraId="00000416" w14:textId="77777777" w:rsidR="00172861" w:rsidRDefault="00000000">
            <w:pPr>
              <w:widowControl w:val="0"/>
              <w:rPr>
                <w:color w:val="999999"/>
              </w:rPr>
            </w:pPr>
            <w:r>
              <w:rPr>
                <w:color w:val="999999"/>
              </w:rPr>
              <w:t>SI</w:t>
            </w:r>
          </w:p>
        </w:tc>
        <w:tc>
          <w:tcPr>
            <w:tcW w:w="3843" w:type="dxa"/>
            <w:shd w:val="clear" w:color="auto" w:fill="auto"/>
            <w:tcMar>
              <w:top w:w="100" w:type="dxa"/>
              <w:left w:w="100" w:type="dxa"/>
              <w:bottom w:w="100" w:type="dxa"/>
              <w:right w:w="100" w:type="dxa"/>
            </w:tcMar>
          </w:tcPr>
          <w:p w14:paraId="00000417" w14:textId="77777777" w:rsidR="00172861" w:rsidRDefault="00000000">
            <w:pPr>
              <w:jc w:val="both"/>
              <w:rPr>
                <w:b w:val="0"/>
              </w:rPr>
            </w:pPr>
            <w:r>
              <w:t>Copias de respaldo:</w:t>
            </w:r>
            <w:r>
              <w:rPr>
                <w:b w:val="0"/>
              </w:rPr>
              <w:t xml:space="preserve"> realizar copias de seguridad recurrentes que garanticen la existencia de los datos ante cualquier eventualidad o anomalía en el sistema.</w:t>
            </w:r>
          </w:p>
        </w:tc>
        <w:tc>
          <w:tcPr>
            <w:tcW w:w="3214" w:type="dxa"/>
            <w:shd w:val="clear" w:color="auto" w:fill="auto"/>
            <w:tcMar>
              <w:top w:w="100" w:type="dxa"/>
              <w:left w:w="100" w:type="dxa"/>
              <w:bottom w:w="100" w:type="dxa"/>
              <w:right w:w="100" w:type="dxa"/>
            </w:tcMar>
          </w:tcPr>
          <w:p w14:paraId="00000418" w14:textId="77777777" w:rsidR="00172861" w:rsidRDefault="00000000">
            <w:pPr>
              <w:jc w:val="both"/>
              <w:rPr>
                <w:b w:val="0"/>
              </w:rPr>
            </w:pPr>
            <w:r>
              <w:rPr>
                <w:b w:val="0"/>
              </w:rPr>
              <w:t>Copias de seguridad.</w:t>
            </w:r>
          </w:p>
          <w:p w14:paraId="00000419" w14:textId="77777777" w:rsidR="00172861" w:rsidRDefault="00172861">
            <w:pPr>
              <w:jc w:val="both"/>
              <w:rPr>
                <w:b w:val="0"/>
              </w:rPr>
            </w:pPr>
          </w:p>
          <w:p w14:paraId="0000041A" w14:textId="77777777" w:rsidR="00172861" w:rsidRDefault="00000000">
            <w:pPr>
              <w:jc w:val="both"/>
              <w:rPr>
                <w:b w:val="0"/>
              </w:rPr>
            </w:pPr>
            <w:r>
              <w:rPr>
                <w:b w:val="0"/>
              </w:rPr>
              <w:t>Existencia de los datos.</w:t>
            </w:r>
          </w:p>
          <w:p w14:paraId="0000041B" w14:textId="77777777" w:rsidR="00172861" w:rsidRDefault="00172861">
            <w:pPr>
              <w:jc w:val="both"/>
              <w:rPr>
                <w:b w:val="0"/>
              </w:rPr>
            </w:pPr>
          </w:p>
          <w:p w14:paraId="0000041C" w14:textId="77777777" w:rsidR="00172861" w:rsidRDefault="00000000">
            <w:pPr>
              <w:jc w:val="both"/>
              <w:rPr>
                <w:b w:val="0"/>
              </w:rPr>
            </w:pPr>
            <w:r>
              <w:rPr>
                <w:b w:val="0"/>
              </w:rPr>
              <w:t>Eventualidad.</w:t>
            </w:r>
          </w:p>
          <w:p w14:paraId="0000041D" w14:textId="77777777" w:rsidR="00172861" w:rsidRDefault="00172861">
            <w:pPr>
              <w:jc w:val="both"/>
              <w:rPr>
                <w:b w:val="0"/>
              </w:rPr>
            </w:pPr>
          </w:p>
          <w:p w14:paraId="0000041E" w14:textId="77777777" w:rsidR="00172861" w:rsidRDefault="00000000">
            <w:pPr>
              <w:jc w:val="both"/>
              <w:rPr>
                <w:b w:val="0"/>
              </w:rPr>
            </w:pPr>
            <w:r>
              <w:rPr>
                <w:b w:val="0"/>
              </w:rPr>
              <w:t>Anomalía en el sistema.</w:t>
            </w:r>
          </w:p>
        </w:tc>
      </w:tr>
      <w:tr w:rsidR="00172861" w14:paraId="7FF3B83C" w14:textId="77777777">
        <w:tc>
          <w:tcPr>
            <w:tcW w:w="1117" w:type="dxa"/>
            <w:shd w:val="clear" w:color="auto" w:fill="auto"/>
            <w:tcMar>
              <w:top w:w="100" w:type="dxa"/>
              <w:left w:w="100" w:type="dxa"/>
              <w:bottom w:w="100" w:type="dxa"/>
              <w:right w:w="100" w:type="dxa"/>
            </w:tcMar>
          </w:tcPr>
          <w:p w14:paraId="0000041F" w14:textId="77777777" w:rsidR="00172861" w:rsidRDefault="00000000">
            <w:pPr>
              <w:widowControl w:val="0"/>
              <w:rPr>
                <w:color w:val="999999"/>
              </w:rPr>
            </w:pPr>
            <w:r>
              <w:rPr>
                <w:color w:val="999999"/>
              </w:rPr>
              <w:t>3</w:t>
            </w:r>
          </w:p>
        </w:tc>
        <w:tc>
          <w:tcPr>
            <w:tcW w:w="3545" w:type="dxa"/>
            <w:shd w:val="clear" w:color="auto" w:fill="auto"/>
            <w:tcMar>
              <w:top w:w="100" w:type="dxa"/>
              <w:left w:w="100" w:type="dxa"/>
              <w:bottom w:w="100" w:type="dxa"/>
              <w:right w:w="100" w:type="dxa"/>
            </w:tcMar>
          </w:tcPr>
          <w:p w14:paraId="00000420" w14:textId="77777777" w:rsidR="00172861" w:rsidRDefault="00000000">
            <w:pPr>
              <w:jc w:val="both"/>
              <w:rPr>
                <w:color w:val="999999"/>
              </w:rPr>
            </w:pPr>
            <w:r>
              <w:t>Contraseñas seguras</w:t>
            </w:r>
          </w:p>
          <w:p w14:paraId="00000421" w14:textId="77777777" w:rsidR="00172861" w:rsidRDefault="00000000">
            <w:pPr>
              <w:widowControl w:val="0"/>
              <w:rPr>
                <w:color w:val="999999"/>
              </w:rPr>
            </w:pPr>
            <w:r>
              <w:rPr>
                <w:noProof/>
                <w:color w:val="999999"/>
              </w:rPr>
              <w:drawing>
                <wp:inline distT="114300" distB="114300" distL="114300" distR="114300" wp14:anchorId="0360AF29" wp14:editId="2F2C654D">
                  <wp:extent cx="1944053" cy="1956127"/>
                  <wp:effectExtent l="0" t="0" r="0" b="0"/>
                  <wp:docPr id="9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8" cstate="print">
                            <a:extLst>
                              <a:ext uri="{28A0092B-C50C-407E-A947-70E740481C1C}">
                                <a14:useLocalDpi xmlns:a14="http://schemas.microsoft.com/office/drawing/2010/main"/>
                              </a:ext>
                            </a:extLst>
                          </a:blip>
                          <a:srcRect/>
                          <a:stretch>
                            <a:fillRect/>
                          </a:stretch>
                        </pic:blipFill>
                        <pic:spPr>
                          <a:xfrm>
                            <a:off x="0" y="0"/>
                            <a:ext cx="1944053" cy="1956127"/>
                          </a:xfrm>
                          <a:prstGeom prst="rect">
                            <a:avLst/>
                          </a:prstGeom>
                          <a:ln/>
                        </pic:spPr>
                      </pic:pic>
                    </a:graphicData>
                  </a:graphic>
                </wp:inline>
              </w:drawing>
            </w:r>
          </w:p>
          <w:p w14:paraId="00000422" w14:textId="77777777" w:rsidR="00172861" w:rsidRDefault="00172861">
            <w:pPr>
              <w:widowControl w:val="0"/>
            </w:pPr>
          </w:p>
          <w:p w14:paraId="00000423" w14:textId="77777777" w:rsidR="00172861" w:rsidRDefault="00000000">
            <w:pPr>
              <w:widowControl w:val="0"/>
            </w:pPr>
            <w:hyperlink r:id="rId119">
              <w:r>
                <w:rPr>
                  <w:color w:val="1155CC"/>
                  <w:u w:val="single"/>
                </w:rPr>
                <w:t xml:space="preserve">228116_v3  </w:t>
              </w:r>
            </w:hyperlink>
          </w:p>
        </w:tc>
        <w:tc>
          <w:tcPr>
            <w:tcW w:w="1692" w:type="dxa"/>
            <w:shd w:val="clear" w:color="auto" w:fill="auto"/>
            <w:tcMar>
              <w:top w:w="100" w:type="dxa"/>
              <w:left w:w="100" w:type="dxa"/>
              <w:bottom w:w="100" w:type="dxa"/>
              <w:right w:w="100" w:type="dxa"/>
            </w:tcMar>
          </w:tcPr>
          <w:p w14:paraId="00000424" w14:textId="77777777" w:rsidR="00172861" w:rsidRDefault="00000000">
            <w:pPr>
              <w:widowControl w:val="0"/>
              <w:rPr>
                <w:color w:val="999999"/>
              </w:rPr>
            </w:pPr>
            <w:r>
              <w:rPr>
                <w:color w:val="999999"/>
              </w:rPr>
              <w:t>SI</w:t>
            </w:r>
          </w:p>
        </w:tc>
        <w:tc>
          <w:tcPr>
            <w:tcW w:w="3843" w:type="dxa"/>
            <w:shd w:val="clear" w:color="auto" w:fill="auto"/>
            <w:tcMar>
              <w:top w:w="100" w:type="dxa"/>
              <w:left w:w="100" w:type="dxa"/>
              <w:bottom w:w="100" w:type="dxa"/>
              <w:right w:w="100" w:type="dxa"/>
            </w:tcMar>
          </w:tcPr>
          <w:p w14:paraId="00000425" w14:textId="77777777" w:rsidR="00172861" w:rsidRDefault="00000000">
            <w:pPr>
              <w:jc w:val="both"/>
              <w:rPr>
                <w:b w:val="0"/>
              </w:rPr>
            </w:pPr>
            <w:r>
              <w:t xml:space="preserve">Contraseñas seguras: </w:t>
            </w:r>
            <w:r>
              <w:rPr>
                <w:b w:val="0"/>
              </w:rPr>
              <w:t>aunque no parezca importante, contraseñas como Ingeniero123, Usuario123, Admon123, existen en la actualidad y crean</w:t>
            </w:r>
            <w:r>
              <w:t xml:space="preserve"> </w:t>
            </w:r>
            <w:r>
              <w:rPr>
                <w:b w:val="0"/>
              </w:rPr>
              <w:t>vulnerabilidades en el sistema</w:t>
            </w:r>
            <w:r>
              <w:t xml:space="preserve"> </w:t>
            </w:r>
            <w:r>
              <w:rPr>
                <w:b w:val="0"/>
              </w:rPr>
              <w:t>de</w:t>
            </w:r>
            <w:r>
              <w:t xml:space="preserve"> </w:t>
            </w:r>
            <w:r>
              <w:rPr>
                <w:b w:val="0"/>
              </w:rPr>
              <w:t xml:space="preserve">información. Comprometer a los usuarios finales en la utilización de contraseñas seguras que incluyan caracteres especiales, incrementa el  nivel de dificultad del acceso al sistema de información. </w:t>
            </w:r>
          </w:p>
        </w:tc>
        <w:tc>
          <w:tcPr>
            <w:tcW w:w="3214" w:type="dxa"/>
            <w:shd w:val="clear" w:color="auto" w:fill="auto"/>
            <w:tcMar>
              <w:top w:w="100" w:type="dxa"/>
              <w:left w:w="100" w:type="dxa"/>
              <w:bottom w:w="100" w:type="dxa"/>
              <w:right w:w="100" w:type="dxa"/>
            </w:tcMar>
          </w:tcPr>
          <w:p w14:paraId="00000426" w14:textId="77777777" w:rsidR="00172861" w:rsidRDefault="00000000">
            <w:pPr>
              <w:jc w:val="both"/>
              <w:rPr>
                <w:b w:val="0"/>
              </w:rPr>
            </w:pPr>
            <w:r>
              <w:rPr>
                <w:b w:val="0"/>
              </w:rPr>
              <w:t>Contraseñas seguras.</w:t>
            </w:r>
          </w:p>
          <w:p w14:paraId="00000427" w14:textId="77777777" w:rsidR="00172861" w:rsidRDefault="00172861">
            <w:pPr>
              <w:jc w:val="both"/>
              <w:rPr>
                <w:b w:val="0"/>
              </w:rPr>
            </w:pPr>
          </w:p>
          <w:p w14:paraId="00000428" w14:textId="77777777" w:rsidR="00172861" w:rsidRDefault="00000000">
            <w:pPr>
              <w:jc w:val="both"/>
              <w:rPr>
                <w:b w:val="0"/>
              </w:rPr>
            </w:pPr>
            <w:r>
              <w:rPr>
                <w:b w:val="0"/>
              </w:rPr>
              <w:t>Vulnerabilidades.</w:t>
            </w:r>
          </w:p>
          <w:p w14:paraId="00000429" w14:textId="77777777" w:rsidR="00172861" w:rsidRDefault="00172861">
            <w:pPr>
              <w:jc w:val="both"/>
              <w:rPr>
                <w:b w:val="0"/>
              </w:rPr>
            </w:pPr>
          </w:p>
          <w:p w14:paraId="0000042A" w14:textId="77777777" w:rsidR="00172861" w:rsidRDefault="00000000">
            <w:pPr>
              <w:jc w:val="both"/>
              <w:rPr>
                <w:b w:val="0"/>
              </w:rPr>
            </w:pPr>
            <w:r>
              <w:rPr>
                <w:b w:val="0"/>
              </w:rPr>
              <w:t>Sistema de información.</w:t>
            </w:r>
          </w:p>
          <w:p w14:paraId="0000042B" w14:textId="77777777" w:rsidR="00172861" w:rsidRDefault="00172861">
            <w:pPr>
              <w:jc w:val="both"/>
              <w:rPr>
                <w:b w:val="0"/>
              </w:rPr>
            </w:pPr>
          </w:p>
          <w:p w14:paraId="0000042C" w14:textId="77777777" w:rsidR="00172861" w:rsidRDefault="00000000">
            <w:pPr>
              <w:jc w:val="both"/>
              <w:rPr>
                <w:b w:val="0"/>
              </w:rPr>
            </w:pPr>
            <w:r>
              <w:rPr>
                <w:b w:val="0"/>
              </w:rPr>
              <w:t>Usuarios finales.</w:t>
            </w:r>
          </w:p>
          <w:p w14:paraId="0000042D" w14:textId="77777777" w:rsidR="00172861" w:rsidRDefault="00172861">
            <w:pPr>
              <w:jc w:val="both"/>
              <w:rPr>
                <w:b w:val="0"/>
              </w:rPr>
            </w:pPr>
          </w:p>
          <w:p w14:paraId="0000042E" w14:textId="77777777" w:rsidR="00172861" w:rsidRDefault="00000000">
            <w:pPr>
              <w:jc w:val="both"/>
              <w:rPr>
                <w:b w:val="0"/>
              </w:rPr>
            </w:pPr>
            <w:r>
              <w:rPr>
                <w:b w:val="0"/>
              </w:rPr>
              <w:t>Nivel de dificultad.</w:t>
            </w:r>
          </w:p>
        </w:tc>
      </w:tr>
      <w:tr w:rsidR="00172861" w14:paraId="43EFC2D1" w14:textId="77777777">
        <w:tc>
          <w:tcPr>
            <w:tcW w:w="1117" w:type="dxa"/>
            <w:shd w:val="clear" w:color="auto" w:fill="auto"/>
            <w:tcMar>
              <w:top w:w="100" w:type="dxa"/>
              <w:left w:w="100" w:type="dxa"/>
              <w:bottom w:w="100" w:type="dxa"/>
              <w:right w:w="100" w:type="dxa"/>
            </w:tcMar>
          </w:tcPr>
          <w:p w14:paraId="0000042F" w14:textId="77777777" w:rsidR="00172861" w:rsidRDefault="00000000">
            <w:pPr>
              <w:widowControl w:val="0"/>
              <w:rPr>
                <w:color w:val="999999"/>
              </w:rPr>
            </w:pPr>
            <w:r>
              <w:rPr>
                <w:color w:val="999999"/>
              </w:rPr>
              <w:lastRenderedPageBreak/>
              <w:t>C</w:t>
            </w:r>
          </w:p>
        </w:tc>
        <w:tc>
          <w:tcPr>
            <w:tcW w:w="3545" w:type="dxa"/>
            <w:shd w:val="clear" w:color="auto" w:fill="auto"/>
            <w:tcMar>
              <w:top w:w="100" w:type="dxa"/>
              <w:left w:w="100" w:type="dxa"/>
              <w:bottom w:w="100" w:type="dxa"/>
              <w:right w:w="100" w:type="dxa"/>
            </w:tcMar>
          </w:tcPr>
          <w:p w14:paraId="00000430" w14:textId="77777777" w:rsidR="00172861" w:rsidRDefault="00000000">
            <w:pPr>
              <w:jc w:val="both"/>
              <w:rPr>
                <w:color w:val="999999"/>
              </w:rPr>
            </w:pPr>
            <w:r>
              <w:t>Protección correo</w:t>
            </w:r>
          </w:p>
          <w:p w14:paraId="00000431" w14:textId="77777777" w:rsidR="00172861" w:rsidRDefault="00000000">
            <w:pPr>
              <w:widowControl w:val="0"/>
              <w:rPr>
                <w:color w:val="999999"/>
              </w:rPr>
            </w:pPr>
            <w:r>
              <w:rPr>
                <w:noProof/>
                <w:color w:val="999999"/>
              </w:rPr>
              <w:drawing>
                <wp:inline distT="114300" distB="114300" distL="114300" distR="114300" wp14:anchorId="553717A8" wp14:editId="3D937C52">
                  <wp:extent cx="2114550" cy="1282700"/>
                  <wp:effectExtent l="0" t="0" r="0" b="0"/>
                  <wp:docPr id="9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0" cstate="print">
                            <a:extLst>
                              <a:ext uri="{28A0092B-C50C-407E-A947-70E740481C1C}">
                                <a14:useLocalDpi xmlns:a14="http://schemas.microsoft.com/office/drawing/2010/main"/>
                              </a:ext>
                            </a:extLst>
                          </a:blip>
                          <a:srcRect/>
                          <a:stretch>
                            <a:fillRect/>
                          </a:stretch>
                        </pic:blipFill>
                        <pic:spPr>
                          <a:xfrm>
                            <a:off x="0" y="0"/>
                            <a:ext cx="2114550" cy="1282700"/>
                          </a:xfrm>
                          <a:prstGeom prst="rect">
                            <a:avLst/>
                          </a:prstGeom>
                          <a:ln/>
                        </pic:spPr>
                      </pic:pic>
                    </a:graphicData>
                  </a:graphic>
                </wp:inline>
              </w:drawing>
            </w:r>
          </w:p>
          <w:p w14:paraId="00000432" w14:textId="77777777" w:rsidR="00172861" w:rsidRDefault="00172861">
            <w:pPr>
              <w:widowControl w:val="0"/>
            </w:pPr>
          </w:p>
          <w:p w14:paraId="00000433" w14:textId="77777777" w:rsidR="00172861" w:rsidRDefault="00000000">
            <w:pPr>
              <w:widowControl w:val="0"/>
            </w:pPr>
            <w:hyperlink r:id="rId121">
              <w:r>
                <w:rPr>
                  <w:color w:val="1155CC"/>
                  <w:u w:val="single"/>
                </w:rPr>
                <w:t xml:space="preserve">228116_v4  </w:t>
              </w:r>
            </w:hyperlink>
          </w:p>
        </w:tc>
        <w:tc>
          <w:tcPr>
            <w:tcW w:w="1692" w:type="dxa"/>
            <w:shd w:val="clear" w:color="auto" w:fill="auto"/>
            <w:tcMar>
              <w:top w:w="100" w:type="dxa"/>
              <w:left w:w="100" w:type="dxa"/>
              <w:bottom w:w="100" w:type="dxa"/>
              <w:right w:w="100" w:type="dxa"/>
            </w:tcMar>
          </w:tcPr>
          <w:p w14:paraId="00000434" w14:textId="77777777" w:rsidR="00172861" w:rsidRDefault="00000000">
            <w:pPr>
              <w:widowControl w:val="0"/>
              <w:rPr>
                <w:color w:val="999999"/>
              </w:rPr>
            </w:pPr>
            <w:r>
              <w:rPr>
                <w:color w:val="999999"/>
              </w:rPr>
              <w:t>SI</w:t>
            </w:r>
          </w:p>
        </w:tc>
        <w:tc>
          <w:tcPr>
            <w:tcW w:w="3843" w:type="dxa"/>
            <w:shd w:val="clear" w:color="auto" w:fill="auto"/>
            <w:tcMar>
              <w:top w:w="100" w:type="dxa"/>
              <w:left w:w="100" w:type="dxa"/>
              <w:bottom w:w="100" w:type="dxa"/>
              <w:right w:w="100" w:type="dxa"/>
            </w:tcMar>
          </w:tcPr>
          <w:p w14:paraId="00000435" w14:textId="77777777" w:rsidR="00172861" w:rsidRDefault="00000000">
            <w:pPr>
              <w:jc w:val="both"/>
              <w:rPr>
                <w:b w:val="0"/>
              </w:rPr>
            </w:pPr>
            <w:r>
              <w:t xml:space="preserve">Protección correo: </w:t>
            </w:r>
            <w:r>
              <w:rPr>
                <w:b w:val="0"/>
              </w:rPr>
              <w:t>actualmente una de la manera de acceder a virus espías es a través de los enlaces de correos “maliciosos” en el correo electrónico; encriptar los mensajes y asegurar la seguridad del servidor de correos electrónicos es una buena práctica que garantiza la seguridad en el sistema. También capacitar frecuentemente a los usuarios finales sobre los correos</w:t>
            </w:r>
            <w:r>
              <w:t xml:space="preserve"> </w:t>
            </w:r>
            <w:r>
              <w:rPr>
                <w:b w:val="0"/>
              </w:rPr>
              <w:t>malintencionados, su funcionamiento y la manera en</w:t>
            </w:r>
            <w:r>
              <w:t xml:space="preserve"> </w:t>
            </w:r>
            <w:r>
              <w:rPr>
                <w:b w:val="0"/>
              </w:rPr>
              <w:t xml:space="preserve">cómo estos operan para sustraer información importante de la compañía son algunas de las buenas prácticas que se pueden implementar. </w:t>
            </w:r>
          </w:p>
          <w:p w14:paraId="00000436" w14:textId="77777777" w:rsidR="00172861" w:rsidRDefault="00172861">
            <w:pPr>
              <w:jc w:val="both"/>
              <w:rPr>
                <w:b w:val="0"/>
              </w:rPr>
            </w:pPr>
          </w:p>
          <w:p w14:paraId="00000437" w14:textId="77777777" w:rsidR="00172861" w:rsidRDefault="00172861">
            <w:pPr>
              <w:jc w:val="both"/>
            </w:pPr>
          </w:p>
        </w:tc>
        <w:tc>
          <w:tcPr>
            <w:tcW w:w="3214" w:type="dxa"/>
            <w:shd w:val="clear" w:color="auto" w:fill="auto"/>
            <w:tcMar>
              <w:top w:w="100" w:type="dxa"/>
              <w:left w:w="100" w:type="dxa"/>
              <w:bottom w:w="100" w:type="dxa"/>
              <w:right w:w="100" w:type="dxa"/>
            </w:tcMar>
          </w:tcPr>
          <w:p w14:paraId="00000438" w14:textId="77777777" w:rsidR="00172861" w:rsidRDefault="00000000">
            <w:pPr>
              <w:jc w:val="both"/>
              <w:rPr>
                <w:b w:val="0"/>
              </w:rPr>
            </w:pPr>
            <w:r>
              <w:rPr>
                <w:b w:val="0"/>
              </w:rPr>
              <w:t xml:space="preserve">Acceder a virus. </w:t>
            </w:r>
          </w:p>
          <w:p w14:paraId="00000439" w14:textId="77777777" w:rsidR="00172861" w:rsidRDefault="00172861">
            <w:pPr>
              <w:jc w:val="both"/>
              <w:rPr>
                <w:b w:val="0"/>
              </w:rPr>
            </w:pPr>
          </w:p>
          <w:p w14:paraId="0000043A" w14:textId="77777777" w:rsidR="00172861" w:rsidRDefault="00000000">
            <w:pPr>
              <w:jc w:val="both"/>
              <w:rPr>
                <w:b w:val="0"/>
              </w:rPr>
            </w:pPr>
            <w:r>
              <w:rPr>
                <w:b w:val="0"/>
              </w:rPr>
              <w:t>Correos “maliciosos”.</w:t>
            </w:r>
          </w:p>
          <w:p w14:paraId="0000043B" w14:textId="77777777" w:rsidR="00172861" w:rsidRDefault="00172861">
            <w:pPr>
              <w:jc w:val="both"/>
              <w:rPr>
                <w:b w:val="0"/>
              </w:rPr>
            </w:pPr>
          </w:p>
          <w:p w14:paraId="0000043C" w14:textId="77777777" w:rsidR="00172861" w:rsidRDefault="00000000">
            <w:pPr>
              <w:jc w:val="both"/>
              <w:rPr>
                <w:b w:val="0"/>
              </w:rPr>
            </w:pPr>
            <w:r>
              <w:rPr>
                <w:b w:val="0"/>
              </w:rPr>
              <w:t>Encriptar los mensajes.</w:t>
            </w:r>
          </w:p>
          <w:p w14:paraId="0000043D" w14:textId="77777777" w:rsidR="00172861" w:rsidRDefault="00172861">
            <w:pPr>
              <w:jc w:val="both"/>
              <w:rPr>
                <w:b w:val="0"/>
              </w:rPr>
            </w:pPr>
          </w:p>
          <w:p w14:paraId="0000043E" w14:textId="77777777" w:rsidR="00172861" w:rsidRDefault="00000000">
            <w:pPr>
              <w:jc w:val="both"/>
              <w:rPr>
                <w:b w:val="0"/>
              </w:rPr>
            </w:pPr>
            <w:r>
              <w:rPr>
                <w:b w:val="0"/>
              </w:rPr>
              <w:t>Seguridad del servidor.</w:t>
            </w:r>
          </w:p>
          <w:p w14:paraId="0000043F" w14:textId="77777777" w:rsidR="00172861" w:rsidRDefault="00172861">
            <w:pPr>
              <w:jc w:val="both"/>
              <w:rPr>
                <w:b w:val="0"/>
              </w:rPr>
            </w:pPr>
          </w:p>
          <w:p w14:paraId="00000440" w14:textId="77777777" w:rsidR="00172861" w:rsidRDefault="00000000">
            <w:pPr>
              <w:jc w:val="both"/>
              <w:rPr>
                <w:b w:val="0"/>
              </w:rPr>
            </w:pPr>
            <w:r>
              <w:rPr>
                <w:b w:val="0"/>
              </w:rPr>
              <w:t>Seguridad en el sistema.</w:t>
            </w:r>
          </w:p>
          <w:p w14:paraId="00000441" w14:textId="77777777" w:rsidR="00172861" w:rsidRDefault="00172861">
            <w:pPr>
              <w:jc w:val="both"/>
              <w:rPr>
                <w:b w:val="0"/>
              </w:rPr>
            </w:pPr>
          </w:p>
        </w:tc>
      </w:tr>
      <w:tr w:rsidR="00172861" w14:paraId="6011B0DA" w14:textId="77777777">
        <w:tc>
          <w:tcPr>
            <w:tcW w:w="1117" w:type="dxa"/>
            <w:shd w:val="clear" w:color="auto" w:fill="auto"/>
            <w:tcMar>
              <w:top w:w="100" w:type="dxa"/>
              <w:left w:w="100" w:type="dxa"/>
              <w:bottom w:w="100" w:type="dxa"/>
              <w:right w:w="100" w:type="dxa"/>
            </w:tcMar>
          </w:tcPr>
          <w:p w14:paraId="00000442" w14:textId="77777777" w:rsidR="00172861" w:rsidRDefault="00000000">
            <w:pPr>
              <w:widowControl w:val="0"/>
              <w:rPr>
                <w:color w:val="999999"/>
              </w:rPr>
            </w:pPr>
            <w:r>
              <w:rPr>
                <w:color w:val="999999"/>
              </w:rPr>
              <w:t>5</w:t>
            </w:r>
          </w:p>
        </w:tc>
        <w:tc>
          <w:tcPr>
            <w:tcW w:w="3545" w:type="dxa"/>
            <w:shd w:val="clear" w:color="auto" w:fill="auto"/>
            <w:tcMar>
              <w:top w:w="100" w:type="dxa"/>
              <w:left w:w="100" w:type="dxa"/>
              <w:bottom w:w="100" w:type="dxa"/>
              <w:right w:w="100" w:type="dxa"/>
            </w:tcMar>
          </w:tcPr>
          <w:p w14:paraId="00000443" w14:textId="77777777" w:rsidR="00172861" w:rsidRDefault="00000000">
            <w:pPr>
              <w:jc w:val="both"/>
              <w:rPr>
                <w:color w:val="999999"/>
              </w:rPr>
            </w:pPr>
            <w:r>
              <w:t>Software de seguridad</w:t>
            </w:r>
          </w:p>
          <w:p w14:paraId="00000444" w14:textId="77777777" w:rsidR="00172861" w:rsidRDefault="00000000">
            <w:pPr>
              <w:widowControl w:val="0"/>
              <w:rPr>
                <w:color w:val="999999"/>
              </w:rPr>
            </w:pPr>
            <w:r>
              <w:rPr>
                <w:noProof/>
                <w:color w:val="999999"/>
              </w:rPr>
              <w:lastRenderedPageBreak/>
              <w:drawing>
                <wp:inline distT="114300" distB="114300" distL="114300" distR="114300" wp14:anchorId="5E152C08" wp14:editId="6D470B5E">
                  <wp:extent cx="2114550" cy="1193800"/>
                  <wp:effectExtent l="0" t="0" r="0" b="0"/>
                  <wp:docPr id="9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2" cstate="print">
                            <a:extLst>
                              <a:ext uri="{28A0092B-C50C-407E-A947-70E740481C1C}">
                                <a14:useLocalDpi xmlns:a14="http://schemas.microsoft.com/office/drawing/2010/main"/>
                              </a:ext>
                            </a:extLst>
                          </a:blip>
                          <a:srcRect/>
                          <a:stretch>
                            <a:fillRect/>
                          </a:stretch>
                        </pic:blipFill>
                        <pic:spPr>
                          <a:xfrm>
                            <a:off x="0" y="0"/>
                            <a:ext cx="2114550" cy="1193800"/>
                          </a:xfrm>
                          <a:prstGeom prst="rect">
                            <a:avLst/>
                          </a:prstGeom>
                          <a:ln/>
                        </pic:spPr>
                      </pic:pic>
                    </a:graphicData>
                  </a:graphic>
                </wp:inline>
              </w:drawing>
            </w:r>
          </w:p>
          <w:p w14:paraId="00000445" w14:textId="77777777" w:rsidR="00172861" w:rsidRDefault="00000000">
            <w:pPr>
              <w:widowControl w:val="0"/>
            </w:pPr>
            <w:hyperlink r:id="rId123">
              <w:r>
                <w:rPr>
                  <w:color w:val="1155CC"/>
                  <w:u w:val="single"/>
                </w:rPr>
                <w:t xml:space="preserve">228116_v5  </w:t>
              </w:r>
            </w:hyperlink>
          </w:p>
        </w:tc>
        <w:tc>
          <w:tcPr>
            <w:tcW w:w="1692" w:type="dxa"/>
            <w:shd w:val="clear" w:color="auto" w:fill="auto"/>
            <w:tcMar>
              <w:top w:w="100" w:type="dxa"/>
              <w:left w:w="100" w:type="dxa"/>
              <w:bottom w:w="100" w:type="dxa"/>
              <w:right w:w="100" w:type="dxa"/>
            </w:tcMar>
          </w:tcPr>
          <w:p w14:paraId="00000446" w14:textId="77777777" w:rsidR="00172861" w:rsidRDefault="00000000">
            <w:pPr>
              <w:widowControl w:val="0"/>
              <w:rPr>
                <w:color w:val="999999"/>
              </w:rPr>
            </w:pPr>
            <w:r>
              <w:rPr>
                <w:color w:val="999999"/>
              </w:rPr>
              <w:lastRenderedPageBreak/>
              <w:t>SI</w:t>
            </w:r>
          </w:p>
        </w:tc>
        <w:tc>
          <w:tcPr>
            <w:tcW w:w="3843" w:type="dxa"/>
            <w:shd w:val="clear" w:color="auto" w:fill="auto"/>
            <w:tcMar>
              <w:top w:w="100" w:type="dxa"/>
              <w:left w:w="100" w:type="dxa"/>
              <w:bottom w:w="100" w:type="dxa"/>
              <w:right w:w="100" w:type="dxa"/>
            </w:tcMar>
          </w:tcPr>
          <w:p w14:paraId="00000447" w14:textId="77777777" w:rsidR="00172861" w:rsidRDefault="00000000">
            <w:pPr>
              <w:jc w:val="both"/>
              <w:rPr>
                <w:b w:val="0"/>
              </w:rPr>
            </w:pPr>
            <w:r>
              <w:t xml:space="preserve">Software de seguridad: </w:t>
            </w:r>
            <w:r>
              <w:rPr>
                <w:b w:val="0"/>
              </w:rPr>
              <w:t xml:space="preserve">disponer de un programa o aplicación perimetral que controle la red, correo electrónico y proteja al sistema de virus garantiza que la información de la empresa esté </w:t>
            </w:r>
            <w:r>
              <w:rPr>
                <w:b w:val="0"/>
              </w:rPr>
              <w:lastRenderedPageBreak/>
              <w:t>protegida, su importancia incrementa si la empresa requiere de conexión a internet para su funcionamiento y operación.</w:t>
            </w:r>
          </w:p>
        </w:tc>
        <w:tc>
          <w:tcPr>
            <w:tcW w:w="3214" w:type="dxa"/>
            <w:shd w:val="clear" w:color="auto" w:fill="auto"/>
            <w:tcMar>
              <w:top w:w="100" w:type="dxa"/>
              <w:left w:w="100" w:type="dxa"/>
              <w:bottom w:w="100" w:type="dxa"/>
              <w:right w:w="100" w:type="dxa"/>
            </w:tcMar>
          </w:tcPr>
          <w:p w14:paraId="00000448" w14:textId="77777777" w:rsidR="00172861" w:rsidRDefault="00000000">
            <w:pPr>
              <w:jc w:val="both"/>
              <w:rPr>
                <w:b w:val="0"/>
              </w:rPr>
            </w:pPr>
            <w:r>
              <w:rPr>
                <w:b w:val="0"/>
              </w:rPr>
              <w:lastRenderedPageBreak/>
              <w:t>Aplicación perimetral.</w:t>
            </w:r>
          </w:p>
          <w:p w14:paraId="00000449" w14:textId="77777777" w:rsidR="00172861" w:rsidRDefault="00172861">
            <w:pPr>
              <w:jc w:val="both"/>
              <w:rPr>
                <w:b w:val="0"/>
              </w:rPr>
            </w:pPr>
          </w:p>
          <w:p w14:paraId="0000044A" w14:textId="77777777" w:rsidR="00172861" w:rsidRDefault="00000000">
            <w:pPr>
              <w:jc w:val="both"/>
              <w:rPr>
                <w:b w:val="0"/>
              </w:rPr>
            </w:pPr>
            <w:r>
              <w:rPr>
                <w:b w:val="0"/>
              </w:rPr>
              <w:t>Proteja al sistema de virus.</w:t>
            </w:r>
          </w:p>
          <w:p w14:paraId="0000044B" w14:textId="77777777" w:rsidR="00172861" w:rsidRDefault="00172861">
            <w:pPr>
              <w:jc w:val="both"/>
              <w:rPr>
                <w:b w:val="0"/>
              </w:rPr>
            </w:pPr>
          </w:p>
          <w:p w14:paraId="0000044C" w14:textId="77777777" w:rsidR="00172861" w:rsidRDefault="00000000">
            <w:pPr>
              <w:jc w:val="both"/>
              <w:rPr>
                <w:b w:val="0"/>
              </w:rPr>
            </w:pPr>
            <w:r>
              <w:rPr>
                <w:b w:val="0"/>
              </w:rPr>
              <w:t>Información.</w:t>
            </w:r>
          </w:p>
          <w:p w14:paraId="0000044D" w14:textId="77777777" w:rsidR="00172861" w:rsidRDefault="00172861">
            <w:pPr>
              <w:jc w:val="both"/>
              <w:rPr>
                <w:b w:val="0"/>
              </w:rPr>
            </w:pPr>
          </w:p>
          <w:p w14:paraId="0000044E" w14:textId="77777777" w:rsidR="00172861" w:rsidRDefault="00000000">
            <w:pPr>
              <w:jc w:val="both"/>
              <w:rPr>
                <w:b w:val="0"/>
              </w:rPr>
            </w:pPr>
            <w:r>
              <w:rPr>
                <w:b w:val="0"/>
              </w:rPr>
              <w:lastRenderedPageBreak/>
              <w:t>Conexión a internet.</w:t>
            </w:r>
          </w:p>
        </w:tc>
      </w:tr>
      <w:tr w:rsidR="00172861" w14:paraId="21BA8EBD" w14:textId="77777777">
        <w:tc>
          <w:tcPr>
            <w:tcW w:w="1117" w:type="dxa"/>
            <w:shd w:val="clear" w:color="auto" w:fill="auto"/>
            <w:tcMar>
              <w:top w:w="100" w:type="dxa"/>
              <w:left w:w="100" w:type="dxa"/>
              <w:bottom w:w="100" w:type="dxa"/>
              <w:right w:w="100" w:type="dxa"/>
            </w:tcMar>
          </w:tcPr>
          <w:p w14:paraId="0000044F" w14:textId="77777777" w:rsidR="00172861" w:rsidRDefault="00172861">
            <w:pPr>
              <w:widowControl w:val="0"/>
              <w:rPr>
                <w:color w:val="999999"/>
              </w:rPr>
            </w:pPr>
          </w:p>
        </w:tc>
        <w:tc>
          <w:tcPr>
            <w:tcW w:w="3545" w:type="dxa"/>
            <w:shd w:val="clear" w:color="auto" w:fill="auto"/>
            <w:tcMar>
              <w:top w:w="100" w:type="dxa"/>
              <w:left w:w="100" w:type="dxa"/>
              <w:bottom w:w="100" w:type="dxa"/>
              <w:right w:w="100" w:type="dxa"/>
            </w:tcMar>
          </w:tcPr>
          <w:p w14:paraId="00000450" w14:textId="77777777" w:rsidR="00172861" w:rsidRDefault="00000000">
            <w:pPr>
              <w:jc w:val="both"/>
              <w:rPr>
                <w:color w:val="999999"/>
              </w:rPr>
            </w:pPr>
            <w:r>
              <w:t>Cloud</w:t>
            </w:r>
          </w:p>
          <w:p w14:paraId="00000451" w14:textId="77777777" w:rsidR="00172861" w:rsidRDefault="00000000">
            <w:pPr>
              <w:widowControl w:val="0"/>
              <w:rPr>
                <w:color w:val="999999"/>
              </w:rPr>
            </w:pPr>
            <w:r>
              <w:rPr>
                <w:noProof/>
                <w:color w:val="999999"/>
              </w:rPr>
              <w:drawing>
                <wp:inline distT="114300" distB="114300" distL="114300" distR="114300" wp14:anchorId="598BF488" wp14:editId="6930E816">
                  <wp:extent cx="2114550" cy="1409700"/>
                  <wp:effectExtent l="0" t="0" r="0" b="0"/>
                  <wp:docPr id="9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4" cstate="print">
                            <a:extLst>
                              <a:ext uri="{28A0092B-C50C-407E-A947-70E740481C1C}">
                                <a14:useLocalDpi xmlns:a14="http://schemas.microsoft.com/office/drawing/2010/main"/>
                              </a:ext>
                            </a:extLst>
                          </a:blip>
                          <a:srcRect/>
                          <a:stretch>
                            <a:fillRect/>
                          </a:stretch>
                        </pic:blipFill>
                        <pic:spPr>
                          <a:xfrm>
                            <a:off x="0" y="0"/>
                            <a:ext cx="2114550" cy="1409700"/>
                          </a:xfrm>
                          <a:prstGeom prst="rect">
                            <a:avLst/>
                          </a:prstGeom>
                          <a:ln/>
                        </pic:spPr>
                      </pic:pic>
                    </a:graphicData>
                  </a:graphic>
                </wp:inline>
              </w:drawing>
            </w:r>
          </w:p>
          <w:p w14:paraId="00000452" w14:textId="77777777" w:rsidR="00172861" w:rsidRDefault="00172861">
            <w:pPr>
              <w:widowControl w:val="0"/>
              <w:rPr>
                <w:color w:val="999999"/>
              </w:rPr>
            </w:pPr>
          </w:p>
          <w:p w14:paraId="00000453" w14:textId="77777777" w:rsidR="00172861" w:rsidRDefault="00172861">
            <w:pPr>
              <w:widowControl w:val="0"/>
              <w:rPr>
                <w:color w:val="999999"/>
              </w:rPr>
            </w:pPr>
          </w:p>
          <w:p w14:paraId="00000454" w14:textId="77777777" w:rsidR="00172861" w:rsidRDefault="00000000">
            <w:pPr>
              <w:widowControl w:val="0"/>
              <w:rPr>
                <w:color w:val="999999"/>
              </w:rPr>
            </w:pPr>
            <w:hyperlink r:id="rId125">
              <w:r>
                <w:rPr>
                  <w:color w:val="1155CC"/>
                  <w:u w:val="single"/>
                </w:rPr>
                <w:t>228116_v6</w:t>
              </w:r>
            </w:hyperlink>
          </w:p>
        </w:tc>
        <w:tc>
          <w:tcPr>
            <w:tcW w:w="1692" w:type="dxa"/>
            <w:shd w:val="clear" w:color="auto" w:fill="auto"/>
            <w:tcMar>
              <w:top w:w="100" w:type="dxa"/>
              <w:left w:w="100" w:type="dxa"/>
              <w:bottom w:w="100" w:type="dxa"/>
              <w:right w:w="100" w:type="dxa"/>
            </w:tcMar>
          </w:tcPr>
          <w:p w14:paraId="00000455" w14:textId="77777777" w:rsidR="00172861" w:rsidRDefault="00172861">
            <w:pPr>
              <w:widowControl w:val="0"/>
              <w:rPr>
                <w:color w:val="999999"/>
              </w:rPr>
            </w:pPr>
          </w:p>
        </w:tc>
        <w:tc>
          <w:tcPr>
            <w:tcW w:w="3843" w:type="dxa"/>
            <w:shd w:val="clear" w:color="auto" w:fill="auto"/>
            <w:tcMar>
              <w:top w:w="100" w:type="dxa"/>
              <w:left w:w="100" w:type="dxa"/>
              <w:bottom w:w="100" w:type="dxa"/>
              <w:right w:w="100" w:type="dxa"/>
            </w:tcMar>
          </w:tcPr>
          <w:p w14:paraId="00000456" w14:textId="77777777" w:rsidR="00172861" w:rsidRDefault="00000000">
            <w:pPr>
              <w:jc w:val="both"/>
              <w:rPr>
                <w:b w:val="0"/>
              </w:rPr>
            </w:pPr>
            <w:r>
              <w:t xml:space="preserve">Cloud: </w:t>
            </w:r>
            <w:r>
              <w:rPr>
                <w:b w:val="0"/>
              </w:rPr>
              <w:t>El trabajo en la nube ahora es una realidad, uno de los factores que poco conocemos sobre esta metodología de trabajo es que se delega la seguridad a un tercero o proveedor que brinda acceso a los sistemas de información requeridos por la</w:t>
            </w:r>
            <w:r>
              <w:t xml:space="preserve"> </w:t>
            </w:r>
            <w:r>
              <w:rPr>
                <w:b w:val="0"/>
              </w:rPr>
              <w:t>compañía; sin</w:t>
            </w:r>
            <w:r>
              <w:t xml:space="preserve"> </w:t>
            </w:r>
            <w:r>
              <w:rPr>
                <w:b w:val="0"/>
              </w:rPr>
              <w:t>embargo, limitar los accesos, restringir su uso e implementar buenas prácticas de uso de los recursos compartidos garantiza que la información de la compañía no será filtrada, también que se podrá acceder a la misma desde cualquier ubicación geográfica sin contratiempo alguno.</w:t>
            </w:r>
          </w:p>
        </w:tc>
        <w:tc>
          <w:tcPr>
            <w:tcW w:w="3214" w:type="dxa"/>
            <w:shd w:val="clear" w:color="auto" w:fill="auto"/>
            <w:tcMar>
              <w:top w:w="100" w:type="dxa"/>
              <w:left w:w="100" w:type="dxa"/>
              <w:bottom w:w="100" w:type="dxa"/>
              <w:right w:w="100" w:type="dxa"/>
            </w:tcMar>
          </w:tcPr>
          <w:p w14:paraId="00000457" w14:textId="77777777" w:rsidR="00172861" w:rsidRDefault="00000000">
            <w:pPr>
              <w:jc w:val="both"/>
              <w:rPr>
                <w:b w:val="0"/>
              </w:rPr>
            </w:pPr>
            <w:r>
              <w:rPr>
                <w:b w:val="0"/>
              </w:rPr>
              <w:t>Trabajo en la nube.</w:t>
            </w:r>
          </w:p>
          <w:p w14:paraId="00000458" w14:textId="77777777" w:rsidR="00172861" w:rsidRDefault="00172861">
            <w:pPr>
              <w:jc w:val="both"/>
              <w:rPr>
                <w:b w:val="0"/>
              </w:rPr>
            </w:pPr>
          </w:p>
          <w:p w14:paraId="00000459" w14:textId="77777777" w:rsidR="00172861" w:rsidRDefault="00000000">
            <w:pPr>
              <w:jc w:val="both"/>
              <w:rPr>
                <w:b w:val="0"/>
              </w:rPr>
            </w:pPr>
            <w:r>
              <w:rPr>
                <w:b w:val="0"/>
              </w:rPr>
              <w:t>Metodología de trabajo.</w:t>
            </w:r>
          </w:p>
          <w:p w14:paraId="0000045A" w14:textId="77777777" w:rsidR="00172861" w:rsidRDefault="00172861">
            <w:pPr>
              <w:jc w:val="both"/>
              <w:rPr>
                <w:b w:val="0"/>
              </w:rPr>
            </w:pPr>
          </w:p>
          <w:p w14:paraId="0000045B" w14:textId="77777777" w:rsidR="00172861" w:rsidRDefault="00000000">
            <w:pPr>
              <w:jc w:val="both"/>
              <w:rPr>
                <w:b w:val="0"/>
              </w:rPr>
            </w:pPr>
            <w:r>
              <w:rPr>
                <w:b w:val="0"/>
              </w:rPr>
              <w:t>Seguridad a un tercero.</w:t>
            </w:r>
          </w:p>
          <w:p w14:paraId="0000045C" w14:textId="77777777" w:rsidR="00172861" w:rsidRDefault="00172861">
            <w:pPr>
              <w:jc w:val="both"/>
              <w:rPr>
                <w:b w:val="0"/>
              </w:rPr>
            </w:pPr>
          </w:p>
          <w:p w14:paraId="0000045D" w14:textId="77777777" w:rsidR="00172861" w:rsidRDefault="00000000">
            <w:pPr>
              <w:jc w:val="both"/>
              <w:rPr>
                <w:b w:val="0"/>
              </w:rPr>
            </w:pPr>
            <w:r>
              <w:rPr>
                <w:b w:val="0"/>
              </w:rPr>
              <w:t>Sistemas de información.</w:t>
            </w:r>
          </w:p>
          <w:p w14:paraId="0000045E" w14:textId="77777777" w:rsidR="00172861" w:rsidRDefault="00172861">
            <w:pPr>
              <w:jc w:val="both"/>
              <w:rPr>
                <w:b w:val="0"/>
              </w:rPr>
            </w:pPr>
          </w:p>
          <w:p w14:paraId="0000045F" w14:textId="77777777" w:rsidR="00172861" w:rsidRDefault="00000000">
            <w:pPr>
              <w:jc w:val="both"/>
              <w:rPr>
                <w:b w:val="0"/>
              </w:rPr>
            </w:pPr>
            <w:r>
              <w:rPr>
                <w:b w:val="0"/>
              </w:rPr>
              <w:t xml:space="preserve"> Limitar los accesos.</w:t>
            </w:r>
          </w:p>
          <w:p w14:paraId="00000460" w14:textId="77777777" w:rsidR="00172861" w:rsidRDefault="00172861">
            <w:pPr>
              <w:jc w:val="both"/>
              <w:rPr>
                <w:b w:val="0"/>
              </w:rPr>
            </w:pPr>
          </w:p>
          <w:p w14:paraId="00000461" w14:textId="77777777" w:rsidR="00172861" w:rsidRDefault="00000000">
            <w:pPr>
              <w:jc w:val="both"/>
              <w:rPr>
                <w:b w:val="0"/>
              </w:rPr>
            </w:pPr>
            <w:r>
              <w:rPr>
                <w:b w:val="0"/>
              </w:rPr>
              <w:t xml:space="preserve">Implementar buenas prácticas. </w:t>
            </w:r>
          </w:p>
          <w:p w14:paraId="00000462" w14:textId="77777777" w:rsidR="00172861" w:rsidRDefault="00172861">
            <w:pPr>
              <w:jc w:val="both"/>
              <w:rPr>
                <w:b w:val="0"/>
              </w:rPr>
            </w:pPr>
          </w:p>
          <w:p w14:paraId="00000463" w14:textId="77777777" w:rsidR="00172861" w:rsidRDefault="00172861">
            <w:pPr>
              <w:jc w:val="both"/>
              <w:rPr>
                <w:b w:val="0"/>
              </w:rPr>
            </w:pPr>
          </w:p>
          <w:p w14:paraId="00000464" w14:textId="77777777" w:rsidR="00172861" w:rsidRDefault="00172861">
            <w:pPr>
              <w:jc w:val="both"/>
              <w:rPr>
                <w:b w:val="0"/>
              </w:rPr>
            </w:pPr>
          </w:p>
          <w:p w14:paraId="00000465" w14:textId="77777777" w:rsidR="00172861" w:rsidRDefault="00172861">
            <w:pPr>
              <w:jc w:val="both"/>
              <w:rPr>
                <w:b w:val="0"/>
              </w:rPr>
            </w:pPr>
          </w:p>
        </w:tc>
      </w:tr>
      <w:tr w:rsidR="00172861" w14:paraId="0D029F96" w14:textId="77777777">
        <w:tc>
          <w:tcPr>
            <w:tcW w:w="1117" w:type="dxa"/>
            <w:shd w:val="clear" w:color="auto" w:fill="auto"/>
            <w:tcMar>
              <w:top w:w="100" w:type="dxa"/>
              <w:left w:w="100" w:type="dxa"/>
              <w:bottom w:w="100" w:type="dxa"/>
              <w:right w:w="100" w:type="dxa"/>
            </w:tcMar>
          </w:tcPr>
          <w:p w14:paraId="00000466" w14:textId="77777777" w:rsidR="00172861" w:rsidRDefault="00172861">
            <w:pPr>
              <w:widowControl w:val="0"/>
              <w:rPr>
                <w:color w:val="999999"/>
              </w:rPr>
            </w:pPr>
          </w:p>
        </w:tc>
        <w:tc>
          <w:tcPr>
            <w:tcW w:w="3545" w:type="dxa"/>
            <w:shd w:val="clear" w:color="auto" w:fill="auto"/>
            <w:tcMar>
              <w:top w:w="100" w:type="dxa"/>
              <w:left w:w="100" w:type="dxa"/>
              <w:bottom w:w="100" w:type="dxa"/>
              <w:right w:w="100" w:type="dxa"/>
            </w:tcMar>
          </w:tcPr>
          <w:p w14:paraId="00000467" w14:textId="77777777" w:rsidR="00172861" w:rsidRDefault="00000000">
            <w:pPr>
              <w:jc w:val="both"/>
              <w:rPr>
                <w:color w:val="999999"/>
              </w:rPr>
            </w:pPr>
            <w:r>
              <w:t>Trabajo articulado</w:t>
            </w:r>
          </w:p>
          <w:p w14:paraId="00000468" w14:textId="77777777" w:rsidR="00172861" w:rsidRDefault="00000000">
            <w:pPr>
              <w:widowControl w:val="0"/>
              <w:rPr>
                <w:color w:val="999999"/>
              </w:rPr>
            </w:pPr>
            <w:r>
              <w:rPr>
                <w:noProof/>
                <w:color w:val="999999"/>
              </w:rPr>
              <w:drawing>
                <wp:inline distT="114300" distB="114300" distL="114300" distR="114300" wp14:anchorId="1444764D" wp14:editId="217B2770">
                  <wp:extent cx="2114550" cy="2120900"/>
                  <wp:effectExtent l="0" t="0" r="0" b="0"/>
                  <wp:docPr id="9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6" cstate="print">
                            <a:extLst>
                              <a:ext uri="{28A0092B-C50C-407E-A947-70E740481C1C}">
                                <a14:useLocalDpi xmlns:a14="http://schemas.microsoft.com/office/drawing/2010/main"/>
                              </a:ext>
                            </a:extLst>
                          </a:blip>
                          <a:srcRect/>
                          <a:stretch>
                            <a:fillRect/>
                          </a:stretch>
                        </pic:blipFill>
                        <pic:spPr>
                          <a:xfrm>
                            <a:off x="0" y="0"/>
                            <a:ext cx="2114550" cy="2120900"/>
                          </a:xfrm>
                          <a:prstGeom prst="rect">
                            <a:avLst/>
                          </a:prstGeom>
                          <a:ln/>
                        </pic:spPr>
                      </pic:pic>
                    </a:graphicData>
                  </a:graphic>
                </wp:inline>
              </w:drawing>
            </w:r>
          </w:p>
          <w:p w14:paraId="00000469" w14:textId="77777777" w:rsidR="00172861" w:rsidRDefault="00172861">
            <w:pPr>
              <w:widowControl w:val="0"/>
              <w:rPr>
                <w:color w:val="999999"/>
              </w:rPr>
            </w:pPr>
          </w:p>
          <w:p w14:paraId="0000046A" w14:textId="77777777" w:rsidR="00172861" w:rsidRDefault="00000000">
            <w:pPr>
              <w:widowControl w:val="0"/>
              <w:rPr>
                <w:color w:val="999999"/>
              </w:rPr>
            </w:pPr>
            <w:hyperlink r:id="rId127">
              <w:r>
                <w:rPr>
                  <w:color w:val="1155CC"/>
                  <w:u w:val="single"/>
                </w:rPr>
                <w:t xml:space="preserve">228116_v7 </w:t>
              </w:r>
            </w:hyperlink>
            <w:r>
              <w:t xml:space="preserve"> </w:t>
            </w:r>
          </w:p>
        </w:tc>
        <w:tc>
          <w:tcPr>
            <w:tcW w:w="1692" w:type="dxa"/>
            <w:shd w:val="clear" w:color="auto" w:fill="auto"/>
            <w:tcMar>
              <w:top w:w="100" w:type="dxa"/>
              <w:left w:w="100" w:type="dxa"/>
              <w:bottom w:w="100" w:type="dxa"/>
              <w:right w:w="100" w:type="dxa"/>
            </w:tcMar>
          </w:tcPr>
          <w:p w14:paraId="0000046B" w14:textId="77777777" w:rsidR="00172861" w:rsidRDefault="00172861">
            <w:pPr>
              <w:widowControl w:val="0"/>
              <w:rPr>
                <w:color w:val="999999"/>
              </w:rPr>
            </w:pPr>
          </w:p>
        </w:tc>
        <w:tc>
          <w:tcPr>
            <w:tcW w:w="3843" w:type="dxa"/>
            <w:shd w:val="clear" w:color="auto" w:fill="auto"/>
            <w:tcMar>
              <w:top w:w="100" w:type="dxa"/>
              <w:left w:w="100" w:type="dxa"/>
              <w:bottom w:w="100" w:type="dxa"/>
              <w:right w:w="100" w:type="dxa"/>
            </w:tcMar>
          </w:tcPr>
          <w:p w14:paraId="0000046C" w14:textId="77777777" w:rsidR="00172861" w:rsidRDefault="00000000">
            <w:pPr>
              <w:jc w:val="both"/>
              <w:rPr>
                <w:b w:val="0"/>
              </w:rPr>
            </w:pPr>
            <w:r>
              <w:t xml:space="preserve">Trabajo articulado: </w:t>
            </w:r>
            <w:r>
              <w:rPr>
                <w:b w:val="0"/>
              </w:rPr>
              <w:t>es indispensable involucrar a todos los actores que intervienen en el sistema, la información se podrá filtrar por cualquier brecha de seguridad que se encuentre; por lo tanto, si se le informa a cada usuario final la importancia de aplicar buenas prácticas en el uso del sistema de información y se realizan capacitaciones frecuentes sobre el uso del sistema y técnicas de protección de la información, se puede reducir la</w:t>
            </w:r>
            <w:r>
              <w:t xml:space="preserve"> </w:t>
            </w:r>
            <w:r>
              <w:rPr>
                <w:b w:val="0"/>
              </w:rPr>
              <w:t>vulnerabilidad del sistema de información.</w:t>
            </w:r>
          </w:p>
          <w:p w14:paraId="0000046D" w14:textId="77777777" w:rsidR="00172861" w:rsidRDefault="00172861">
            <w:pPr>
              <w:jc w:val="both"/>
            </w:pPr>
          </w:p>
          <w:p w14:paraId="0000046E" w14:textId="77777777" w:rsidR="00172861" w:rsidRDefault="00172861">
            <w:pPr>
              <w:jc w:val="both"/>
            </w:pPr>
          </w:p>
        </w:tc>
        <w:tc>
          <w:tcPr>
            <w:tcW w:w="3214" w:type="dxa"/>
            <w:shd w:val="clear" w:color="auto" w:fill="auto"/>
            <w:tcMar>
              <w:top w:w="100" w:type="dxa"/>
              <w:left w:w="100" w:type="dxa"/>
              <w:bottom w:w="100" w:type="dxa"/>
              <w:right w:w="100" w:type="dxa"/>
            </w:tcMar>
          </w:tcPr>
          <w:p w14:paraId="0000046F" w14:textId="77777777" w:rsidR="00172861" w:rsidRDefault="00000000">
            <w:pPr>
              <w:jc w:val="both"/>
              <w:rPr>
                <w:b w:val="0"/>
              </w:rPr>
            </w:pPr>
            <w:r>
              <w:rPr>
                <w:b w:val="0"/>
              </w:rPr>
              <w:t>Sistema de información.</w:t>
            </w:r>
          </w:p>
          <w:p w14:paraId="00000470" w14:textId="77777777" w:rsidR="00172861" w:rsidRDefault="00172861">
            <w:pPr>
              <w:jc w:val="both"/>
              <w:rPr>
                <w:b w:val="0"/>
              </w:rPr>
            </w:pPr>
          </w:p>
          <w:p w14:paraId="00000471" w14:textId="77777777" w:rsidR="00172861" w:rsidRDefault="00000000">
            <w:pPr>
              <w:jc w:val="both"/>
              <w:rPr>
                <w:b w:val="0"/>
              </w:rPr>
            </w:pPr>
            <w:r>
              <w:rPr>
                <w:b w:val="0"/>
              </w:rPr>
              <w:t>Información.</w:t>
            </w:r>
          </w:p>
          <w:p w14:paraId="00000472" w14:textId="77777777" w:rsidR="00172861" w:rsidRDefault="00172861">
            <w:pPr>
              <w:jc w:val="both"/>
              <w:rPr>
                <w:b w:val="0"/>
              </w:rPr>
            </w:pPr>
          </w:p>
          <w:p w14:paraId="00000473" w14:textId="77777777" w:rsidR="00172861" w:rsidRDefault="00000000">
            <w:pPr>
              <w:jc w:val="both"/>
              <w:rPr>
                <w:b w:val="0"/>
              </w:rPr>
            </w:pPr>
            <w:r>
              <w:rPr>
                <w:b w:val="0"/>
              </w:rPr>
              <w:t>Seguridad.</w:t>
            </w:r>
          </w:p>
          <w:p w14:paraId="00000474" w14:textId="77777777" w:rsidR="00172861" w:rsidRDefault="00172861">
            <w:pPr>
              <w:jc w:val="both"/>
              <w:rPr>
                <w:b w:val="0"/>
              </w:rPr>
            </w:pPr>
          </w:p>
          <w:p w14:paraId="00000475" w14:textId="77777777" w:rsidR="00172861" w:rsidRDefault="00000000">
            <w:pPr>
              <w:jc w:val="both"/>
              <w:rPr>
                <w:b w:val="0"/>
              </w:rPr>
            </w:pPr>
            <w:r>
              <w:rPr>
                <w:b w:val="0"/>
              </w:rPr>
              <w:t>Usuario final.</w:t>
            </w:r>
          </w:p>
          <w:p w14:paraId="00000476" w14:textId="77777777" w:rsidR="00172861" w:rsidRDefault="00172861">
            <w:pPr>
              <w:jc w:val="both"/>
              <w:rPr>
                <w:b w:val="0"/>
              </w:rPr>
            </w:pPr>
          </w:p>
          <w:p w14:paraId="00000477" w14:textId="77777777" w:rsidR="00172861" w:rsidRDefault="00000000">
            <w:pPr>
              <w:jc w:val="both"/>
              <w:rPr>
                <w:b w:val="0"/>
              </w:rPr>
            </w:pPr>
            <w:r>
              <w:rPr>
                <w:b w:val="0"/>
              </w:rPr>
              <w:t>Buenas prácticas.</w:t>
            </w:r>
          </w:p>
          <w:p w14:paraId="00000478" w14:textId="77777777" w:rsidR="00172861" w:rsidRDefault="00172861">
            <w:pPr>
              <w:jc w:val="both"/>
              <w:rPr>
                <w:b w:val="0"/>
              </w:rPr>
            </w:pPr>
          </w:p>
          <w:p w14:paraId="00000479" w14:textId="77777777" w:rsidR="00172861" w:rsidRDefault="00000000">
            <w:pPr>
              <w:ind w:left="720" w:hanging="720"/>
              <w:jc w:val="both"/>
              <w:rPr>
                <w:b w:val="0"/>
              </w:rPr>
            </w:pPr>
            <w:r>
              <w:rPr>
                <w:b w:val="0"/>
              </w:rPr>
              <w:t>Técnicas de protección.</w:t>
            </w:r>
          </w:p>
        </w:tc>
      </w:tr>
      <w:tr w:rsidR="00172861" w14:paraId="38B0F670" w14:textId="77777777">
        <w:tc>
          <w:tcPr>
            <w:tcW w:w="1117" w:type="dxa"/>
            <w:shd w:val="clear" w:color="auto" w:fill="auto"/>
            <w:tcMar>
              <w:top w:w="100" w:type="dxa"/>
              <w:left w:w="100" w:type="dxa"/>
              <w:bottom w:w="100" w:type="dxa"/>
              <w:right w:w="100" w:type="dxa"/>
            </w:tcMar>
          </w:tcPr>
          <w:p w14:paraId="0000047A" w14:textId="77777777" w:rsidR="00172861" w:rsidRDefault="00172861">
            <w:pPr>
              <w:widowControl w:val="0"/>
              <w:rPr>
                <w:color w:val="999999"/>
              </w:rPr>
            </w:pPr>
          </w:p>
        </w:tc>
        <w:tc>
          <w:tcPr>
            <w:tcW w:w="3545" w:type="dxa"/>
            <w:shd w:val="clear" w:color="auto" w:fill="auto"/>
            <w:tcMar>
              <w:top w:w="100" w:type="dxa"/>
              <w:left w:w="100" w:type="dxa"/>
              <w:bottom w:w="100" w:type="dxa"/>
              <w:right w:w="100" w:type="dxa"/>
            </w:tcMar>
          </w:tcPr>
          <w:p w14:paraId="0000047B" w14:textId="77777777" w:rsidR="00172861" w:rsidRDefault="00000000">
            <w:pPr>
              <w:jc w:val="both"/>
              <w:rPr>
                <w:color w:val="999999"/>
              </w:rPr>
            </w:pPr>
            <w:r>
              <w:t>Monitoreo</w:t>
            </w:r>
          </w:p>
          <w:p w14:paraId="0000047C" w14:textId="77777777" w:rsidR="00172861" w:rsidRDefault="00000000">
            <w:pPr>
              <w:widowControl w:val="0"/>
              <w:rPr>
                <w:color w:val="999999"/>
              </w:rPr>
            </w:pPr>
            <w:r>
              <w:rPr>
                <w:noProof/>
                <w:color w:val="999999"/>
              </w:rPr>
              <w:drawing>
                <wp:inline distT="114300" distB="114300" distL="114300" distR="114300" wp14:anchorId="0CA4C7C3" wp14:editId="28902FAD">
                  <wp:extent cx="2114550" cy="1409700"/>
                  <wp:effectExtent l="0" t="0" r="0" b="0"/>
                  <wp:docPr id="9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8" cstate="print">
                            <a:extLst>
                              <a:ext uri="{28A0092B-C50C-407E-A947-70E740481C1C}">
                                <a14:useLocalDpi xmlns:a14="http://schemas.microsoft.com/office/drawing/2010/main"/>
                              </a:ext>
                            </a:extLst>
                          </a:blip>
                          <a:srcRect/>
                          <a:stretch>
                            <a:fillRect/>
                          </a:stretch>
                        </pic:blipFill>
                        <pic:spPr>
                          <a:xfrm>
                            <a:off x="0" y="0"/>
                            <a:ext cx="2114550" cy="1409700"/>
                          </a:xfrm>
                          <a:prstGeom prst="rect">
                            <a:avLst/>
                          </a:prstGeom>
                          <a:ln/>
                        </pic:spPr>
                      </pic:pic>
                    </a:graphicData>
                  </a:graphic>
                </wp:inline>
              </w:drawing>
            </w:r>
          </w:p>
          <w:p w14:paraId="0000047D" w14:textId="77777777" w:rsidR="00172861" w:rsidRDefault="00172861">
            <w:pPr>
              <w:widowControl w:val="0"/>
              <w:rPr>
                <w:color w:val="999999"/>
              </w:rPr>
            </w:pPr>
          </w:p>
        </w:tc>
        <w:tc>
          <w:tcPr>
            <w:tcW w:w="1692" w:type="dxa"/>
            <w:shd w:val="clear" w:color="auto" w:fill="auto"/>
            <w:tcMar>
              <w:top w:w="100" w:type="dxa"/>
              <w:left w:w="100" w:type="dxa"/>
              <w:bottom w:w="100" w:type="dxa"/>
              <w:right w:w="100" w:type="dxa"/>
            </w:tcMar>
          </w:tcPr>
          <w:p w14:paraId="0000047E" w14:textId="77777777" w:rsidR="00172861" w:rsidRDefault="00172861">
            <w:pPr>
              <w:widowControl w:val="0"/>
              <w:rPr>
                <w:color w:val="999999"/>
              </w:rPr>
            </w:pPr>
          </w:p>
        </w:tc>
        <w:tc>
          <w:tcPr>
            <w:tcW w:w="3843" w:type="dxa"/>
            <w:shd w:val="clear" w:color="auto" w:fill="auto"/>
            <w:tcMar>
              <w:top w:w="100" w:type="dxa"/>
              <w:left w:w="100" w:type="dxa"/>
              <w:bottom w:w="100" w:type="dxa"/>
              <w:right w:w="100" w:type="dxa"/>
            </w:tcMar>
          </w:tcPr>
          <w:p w14:paraId="0000047F" w14:textId="77777777" w:rsidR="00172861" w:rsidRDefault="00000000">
            <w:pPr>
              <w:jc w:val="both"/>
              <w:rPr>
                <w:b w:val="0"/>
              </w:rPr>
            </w:pPr>
            <w:r>
              <w:t xml:space="preserve">Monitoreo: </w:t>
            </w:r>
            <w:r>
              <w:rPr>
                <w:b w:val="0"/>
              </w:rPr>
              <w:t xml:space="preserve">es una labor permanente revisar los cambios en la red, dispositivos e infraestructura garantizan que el sistema estará disponible en todo momento; además, al analizar los datos obtenidos a través de los sistemas de información que administran todas las plataformas </w:t>
            </w:r>
            <w:r>
              <w:rPr>
                <w:b w:val="0"/>
              </w:rPr>
              <w:lastRenderedPageBreak/>
              <w:t xml:space="preserve">tecnológicas, se podrán realizar predicciones de fallas, mantenimientos preventivos requeridos y aplicar correcciones antes de que el sistema presente un colapso que afecte la prestación del servicio. </w:t>
            </w:r>
          </w:p>
          <w:p w14:paraId="00000480" w14:textId="77777777" w:rsidR="00172861" w:rsidRDefault="00172861">
            <w:pPr>
              <w:jc w:val="both"/>
              <w:rPr>
                <w:b w:val="0"/>
              </w:rPr>
            </w:pPr>
          </w:p>
        </w:tc>
        <w:tc>
          <w:tcPr>
            <w:tcW w:w="3214" w:type="dxa"/>
            <w:shd w:val="clear" w:color="auto" w:fill="auto"/>
            <w:tcMar>
              <w:top w:w="100" w:type="dxa"/>
              <w:left w:w="100" w:type="dxa"/>
              <w:bottom w:w="100" w:type="dxa"/>
              <w:right w:w="100" w:type="dxa"/>
            </w:tcMar>
          </w:tcPr>
          <w:p w14:paraId="00000481" w14:textId="77777777" w:rsidR="00172861" w:rsidRDefault="00000000">
            <w:pPr>
              <w:jc w:val="both"/>
              <w:rPr>
                <w:b w:val="0"/>
              </w:rPr>
            </w:pPr>
            <w:r>
              <w:rPr>
                <w:b w:val="0"/>
              </w:rPr>
              <w:lastRenderedPageBreak/>
              <w:t>Cambios en la red.</w:t>
            </w:r>
          </w:p>
          <w:p w14:paraId="00000482" w14:textId="77777777" w:rsidR="00172861" w:rsidRDefault="00172861">
            <w:pPr>
              <w:jc w:val="both"/>
              <w:rPr>
                <w:b w:val="0"/>
              </w:rPr>
            </w:pPr>
          </w:p>
          <w:p w14:paraId="00000483" w14:textId="77777777" w:rsidR="00172861" w:rsidRDefault="00000000">
            <w:pPr>
              <w:jc w:val="both"/>
              <w:rPr>
                <w:b w:val="0"/>
              </w:rPr>
            </w:pPr>
            <w:r>
              <w:rPr>
                <w:b w:val="0"/>
              </w:rPr>
              <w:t>Dispositivos e infraestructura.</w:t>
            </w:r>
          </w:p>
          <w:p w14:paraId="00000484" w14:textId="77777777" w:rsidR="00172861" w:rsidRDefault="00172861">
            <w:pPr>
              <w:jc w:val="both"/>
              <w:rPr>
                <w:b w:val="0"/>
              </w:rPr>
            </w:pPr>
          </w:p>
          <w:p w14:paraId="00000485" w14:textId="77777777" w:rsidR="00172861" w:rsidRDefault="00000000">
            <w:pPr>
              <w:jc w:val="both"/>
              <w:rPr>
                <w:b w:val="0"/>
              </w:rPr>
            </w:pPr>
            <w:r>
              <w:rPr>
                <w:b w:val="0"/>
              </w:rPr>
              <w:t>Analizar los datos.</w:t>
            </w:r>
          </w:p>
          <w:p w14:paraId="00000486" w14:textId="77777777" w:rsidR="00172861" w:rsidRDefault="00172861">
            <w:pPr>
              <w:jc w:val="both"/>
              <w:rPr>
                <w:b w:val="0"/>
              </w:rPr>
            </w:pPr>
          </w:p>
          <w:p w14:paraId="00000487" w14:textId="77777777" w:rsidR="00172861" w:rsidRDefault="00000000">
            <w:pPr>
              <w:jc w:val="both"/>
              <w:rPr>
                <w:b w:val="0"/>
              </w:rPr>
            </w:pPr>
            <w:r>
              <w:rPr>
                <w:b w:val="0"/>
              </w:rPr>
              <w:t>Sistemas de información.</w:t>
            </w:r>
          </w:p>
          <w:p w14:paraId="00000488" w14:textId="77777777" w:rsidR="00172861" w:rsidRDefault="00172861">
            <w:pPr>
              <w:jc w:val="both"/>
              <w:rPr>
                <w:b w:val="0"/>
              </w:rPr>
            </w:pPr>
          </w:p>
          <w:p w14:paraId="00000489" w14:textId="77777777" w:rsidR="00172861" w:rsidRDefault="00000000">
            <w:pPr>
              <w:jc w:val="both"/>
              <w:rPr>
                <w:b w:val="0"/>
              </w:rPr>
            </w:pPr>
            <w:r>
              <w:rPr>
                <w:b w:val="0"/>
              </w:rPr>
              <w:lastRenderedPageBreak/>
              <w:t>Plataformas tecnológicas.</w:t>
            </w:r>
          </w:p>
          <w:p w14:paraId="0000048A" w14:textId="77777777" w:rsidR="00172861" w:rsidRDefault="00172861">
            <w:pPr>
              <w:jc w:val="both"/>
              <w:rPr>
                <w:b w:val="0"/>
              </w:rPr>
            </w:pPr>
          </w:p>
          <w:p w14:paraId="0000048B" w14:textId="77777777" w:rsidR="00172861" w:rsidRDefault="00000000">
            <w:pPr>
              <w:jc w:val="both"/>
              <w:rPr>
                <w:b w:val="0"/>
              </w:rPr>
            </w:pPr>
            <w:r>
              <w:rPr>
                <w:b w:val="0"/>
              </w:rPr>
              <w:t>Colapso.</w:t>
            </w:r>
          </w:p>
          <w:p w14:paraId="0000048C" w14:textId="77777777" w:rsidR="00172861" w:rsidRDefault="00172861">
            <w:pPr>
              <w:jc w:val="both"/>
              <w:rPr>
                <w:b w:val="0"/>
              </w:rPr>
            </w:pPr>
          </w:p>
          <w:p w14:paraId="0000048D" w14:textId="77777777" w:rsidR="00172861" w:rsidRDefault="00000000">
            <w:pPr>
              <w:jc w:val="both"/>
              <w:rPr>
                <w:b w:val="0"/>
              </w:rPr>
            </w:pPr>
            <w:r>
              <w:rPr>
                <w:b w:val="0"/>
              </w:rPr>
              <w:t xml:space="preserve">Prestación del servicio. </w:t>
            </w:r>
          </w:p>
          <w:p w14:paraId="0000048E" w14:textId="77777777" w:rsidR="00172861" w:rsidRDefault="00172861">
            <w:pPr>
              <w:jc w:val="both"/>
              <w:rPr>
                <w:b w:val="0"/>
              </w:rPr>
            </w:pPr>
          </w:p>
          <w:p w14:paraId="0000048F" w14:textId="77777777" w:rsidR="00172861" w:rsidRDefault="00172861">
            <w:pPr>
              <w:jc w:val="both"/>
              <w:rPr>
                <w:b w:val="0"/>
              </w:rPr>
            </w:pPr>
          </w:p>
        </w:tc>
      </w:tr>
      <w:tr w:rsidR="00172861" w14:paraId="77EB0252" w14:textId="77777777">
        <w:trPr>
          <w:trHeight w:val="420"/>
        </w:trPr>
        <w:tc>
          <w:tcPr>
            <w:tcW w:w="1117" w:type="dxa"/>
            <w:shd w:val="clear" w:color="auto" w:fill="auto"/>
            <w:tcMar>
              <w:top w:w="100" w:type="dxa"/>
              <w:left w:w="100" w:type="dxa"/>
              <w:bottom w:w="100" w:type="dxa"/>
              <w:right w:w="100" w:type="dxa"/>
            </w:tcMar>
          </w:tcPr>
          <w:p w14:paraId="00000490" w14:textId="77777777" w:rsidR="00172861" w:rsidRDefault="00000000">
            <w:pPr>
              <w:widowControl w:val="0"/>
            </w:pPr>
            <w:r>
              <w:lastRenderedPageBreak/>
              <w:t>Nombre del archivo</w:t>
            </w:r>
          </w:p>
        </w:tc>
        <w:tc>
          <w:tcPr>
            <w:tcW w:w="9080" w:type="dxa"/>
            <w:gridSpan w:val="3"/>
            <w:shd w:val="clear" w:color="auto" w:fill="auto"/>
            <w:tcMar>
              <w:top w:w="100" w:type="dxa"/>
              <w:left w:w="100" w:type="dxa"/>
              <w:bottom w:w="100" w:type="dxa"/>
              <w:right w:w="100" w:type="dxa"/>
            </w:tcMar>
          </w:tcPr>
          <w:p w14:paraId="00000491" w14:textId="77777777" w:rsidR="00172861" w:rsidRDefault="00000000">
            <w:pPr>
              <w:widowControl w:val="0"/>
            </w:pPr>
            <w:hyperlink r:id="rId129">
              <w:r>
                <w:rPr>
                  <w:color w:val="1155CC"/>
                  <w:u w:val="single"/>
                </w:rPr>
                <w:t>228116_v2</w:t>
              </w:r>
            </w:hyperlink>
          </w:p>
        </w:tc>
        <w:tc>
          <w:tcPr>
            <w:tcW w:w="3214" w:type="dxa"/>
            <w:shd w:val="clear" w:color="auto" w:fill="auto"/>
            <w:tcMar>
              <w:top w:w="100" w:type="dxa"/>
              <w:left w:w="100" w:type="dxa"/>
              <w:bottom w:w="100" w:type="dxa"/>
              <w:right w:w="100" w:type="dxa"/>
            </w:tcMar>
          </w:tcPr>
          <w:p w14:paraId="00000494" w14:textId="77777777" w:rsidR="00172861" w:rsidRDefault="00172861">
            <w:pPr>
              <w:widowControl w:val="0"/>
              <w:rPr>
                <w:color w:val="999999"/>
              </w:rPr>
            </w:pPr>
          </w:p>
        </w:tc>
      </w:tr>
    </w:tbl>
    <w:p w14:paraId="00000495" w14:textId="77777777" w:rsidR="00172861" w:rsidRDefault="00172861">
      <w:pPr>
        <w:spacing w:line="240" w:lineRule="auto"/>
      </w:pPr>
    </w:p>
    <w:p w14:paraId="00000496" w14:textId="77777777" w:rsidR="00172861" w:rsidRDefault="00172861">
      <w:pPr>
        <w:spacing w:line="240" w:lineRule="auto"/>
      </w:pPr>
    </w:p>
    <w:p w14:paraId="00000497" w14:textId="77777777" w:rsidR="00172861" w:rsidRDefault="00172861">
      <w:pPr>
        <w:spacing w:line="240" w:lineRule="auto"/>
      </w:pPr>
    </w:p>
    <w:p w14:paraId="00000498" w14:textId="77777777" w:rsidR="00172861" w:rsidRDefault="00172861">
      <w:pPr>
        <w:spacing w:line="240" w:lineRule="auto"/>
      </w:pPr>
    </w:p>
    <w:p w14:paraId="00000499" w14:textId="77777777" w:rsidR="00172861" w:rsidRDefault="00172861">
      <w:pPr>
        <w:spacing w:line="240" w:lineRule="auto"/>
        <w:rPr>
          <w:b/>
        </w:rPr>
      </w:pPr>
    </w:p>
    <w:tbl>
      <w:tblPr>
        <w:tblStyle w:val="afffffffffffffffffffffffffffffb"/>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172861" w14:paraId="0DC5099D" w14:textId="77777777">
        <w:trPr>
          <w:trHeight w:val="580"/>
        </w:trPr>
        <w:tc>
          <w:tcPr>
            <w:tcW w:w="2070" w:type="dxa"/>
            <w:shd w:val="clear" w:color="auto" w:fill="C9DAF8"/>
            <w:tcMar>
              <w:top w:w="100" w:type="dxa"/>
              <w:left w:w="100" w:type="dxa"/>
              <w:bottom w:w="100" w:type="dxa"/>
              <w:right w:w="100" w:type="dxa"/>
            </w:tcMar>
          </w:tcPr>
          <w:p w14:paraId="0000049A" w14:textId="77777777" w:rsidR="00172861" w:rsidRDefault="00000000">
            <w:pPr>
              <w:widowControl w:val="0"/>
              <w:rPr>
                <w:sz w:val="22"/>
                <w:szCs w:val="22"/>
              </w:rPr>
            </w:pPr>
            <w:r>
              <w:rPr>
                <w:sz w:val="22"/>
                <w:szCs w:val="22"/>
              </w:rPr>
              <w:t>Tipo de recurso</w:t>
            </w:r>
          </w:p>
        </w:tc>
        <w:tc>
          <w:tcPr>
            <w:tcW w:w="11340" w:type="dxa"/>
            <w:shd w:val="clear" w:color="auto" w:fill="C9DAF8"/>
            <w:tcMar>
              <w:top w:w="100" w:type="dxa"/>
              <w:left w:w="100" w:type="dxa"/>
              <w:bottom w:w="100" w:type="dxa"/>
              <w:right w:w="100" w:type="dxa"/>
            </w:tcMar>
          </w:tcPr>
          <w:p w14:paraId="0000049B" w14:textId="77777777" w:rsidR="00172861" w:rsidRDefault="00000000">
            <w:pPr>
              <w:keepNext/>
              <w:keepLines/>
              <w:spacing w:after="60"/>
              <w:jc w:val="center"/>
              <w:rPr>
                <w:sz w:val="22"/>
                <w:szCs w:val="22"/>
              </w:rPr>
            </w:pPr>
            <w:r>
              <w:rPr>
                <w:sz w:val="22"/>
                <w:szCs w:val="22"/>
              </w:rPr>
              <w:t>llamado de acción</w:t>
            </w:r>
          </w:p>
        </w:tc>
      </w:tr>
      <w:tr w:rsidR="00172861" w14:paraId="438A77E0" w14:textId="77777777">
        <w:trPr>
          <w:trHeight w:val="420"/>
        </w:trPr>
        <w:tc>
          <w:tcPr>
            <w:tcW w:w="13410" w:type="dxa"/>
            <w:gridSpan w:val="2"/>
            <w:shd w:val="clear" w:color="auto" w:fill="auto"/>
            <w:tcMar>
              <w:top w:w="100" w:type="dxa"/>
              <w:left w:w="100" w:type="dxa"/>
              <w:bottom w:w="100" w:type="dxa"/>
              <w:right w:w="100" w:type="dxa"/>
            </w:tcMar>
          </w:tcPr>
          <w:p w14:paraId="0000049C" w14:textId="77777777" w:rsidR="00172861" w:rsidRDefault="00000000">
            <w:pPr>
              <w:shd w:val="clear" w:color="auto" w:fill="FFFFFF"/>
              <w:tabs>
                <w:tab w:val="left" w:pos="14459"/>
              </w:tabs>
              <w:jc w:val="both"/>
            </w:pPr>
            <w:r>
              <w:t>Seguridad informática</w:t>
            </w:r>
          </w:p>
          <w:p w14:paraId="0000049D" w14:textId="77777777" w:rsidR="00172861" w:rsidRDefault="00172861">
            <w:pPr>
              <w:shd w:val="clear" w:color="auto" w:fill="FFFFFF"/>
              <w:tabs>
                <w:tab w:val="left" w:pos="14459"/>
              </w:tabs>
              <w:jc w:val="both"/>
            </w:pPr>
          </w:p>
          <w:p w14:paraId="0000049E" w14:textId="77777777" w:rsidR="00172861" w:rsidRDefault="00000000">
            <w:pPr>
              <w:ind w:left="420"/>
              <w:jc w:val="both"/>
              <w:rPr>
                <w:b w:val="0"/>
              </w:rPr>
            </w:pPr>
            <w:r>
              <w:rPr>
                <w:b w:val="0"/>
              </w:rPr>
              <w:t>Para conocer más información sobre medidas de seguridad informática consulte:</w:t>
            </w:r>
          </w:p>
          <w:p w14:paraId="0000049F" w14:textId="77777777" w:rsidR="00172861" w:rsidRDefault="00172861">
            <w:pPr>
              <w:ind w:left="420"/>
              <w:jc w:val="both"/>
              <w:rPr>
                <w:b w:val="0"/>
              </w:rPr>
            </w:pPr>
          </w:p>
          <w:p w14:paraId="000004A0" w14:textId="77777777" w:rsidR="00172861" w:rsidRDefault="00172861">
            <w:pPr>
              <w:shd w:val="clear" w:color="auto" w:fill="FFFFFF"/>
              <w:tabs>
                <w:tab w:val="left" w:pos="14459"/>
              </w:tabs>
              <w:jc w:val="both"/>
              <w:rPr>
                <w:color w:val="FF0000"/>
              </w:rPr>
            </w:pPr>
          </w:p>
          <w:p w14:paraId="000004A1" w14:textId="77777777" w:rsidR="00172861" w:rsidRPr="00022C71" w:rsidRDefault="00000000">
            <w:pPr>
              <w:ind w:left="1860" w:hanging="726"/>
              <w:jc w:val="both"/>
              <w:rPr>
                <w:b w:val="0"/>
                <w:lang w:val="en-US"/>
              </w:rPr>
            </w:pPr>
            <w:sdt>
              <w:sdtPr>
                <w:tag w:val="goog_rdk_32"/>
                <w:id w:val="-1239633601"/>
              </w:sdtPr>
              <w:sdtContent>
                <w:r>
                  <w:rPr>
                    <w:rFonts w:ascii="Arial Unicode MS" w:eastAsia="Arial Unicode MS" w:hAnsi="Arial Unicode MS" w:cs="Arial Unicode MS"/>
                    <w:b w:val="0"/>
                    <w:color w:val="FF0000"/>
                  </w:rPr>
                  <w:t>✅</w:t>
                </w:r>
                <w:r>
                  <w:rPr>
                    <w:rFonts w:ascii="Arial Unicode MS" w:eastAsia="Arial Unicode MS" w:hAnsi="Arial Unicode MS" w:cs="Arial Unicode MS"/>
                    <w:b w:val="0"/>
                    <w:color w:val="FF0000"/>
                  </w:rPr>
                  <w:tab/>
                </w:r>
              </w:sdtContent>
            </w:sdt>
            <w:r>
              <w:rPr>
                <w:b w:val="0"/>
                <w:color w:val="FF0000"/>
                <w:highlight w:val="white"/>
              </w:rPr>
              <w:t>Palacio</w:t>
            </w:r>
            <w:r>
              <w:rPr>
                <w:b w:val="0"/>
                <w:color w:val="FF0000"/>
              </w:rPr>
              <w:t xml:space="preserve">, A. (2017). </w:t>
            </w:r>
            <w:r>
              <w:rPr>
                <w:b w:val="0"/>
                <w:i/>
                <w:color w:val="FF0000"/>
              </w:rPr>
              <w:t>Las mejores medidas de Seguridad Informática</w:t>
            </w:r>
            <w:r>
              <w:rPr>
                <w:b w:val="0"/>
                <w:color w:val="FF0000"/>
              </w:rPr>
              <w:t xml:space="preserve">. </w:t>
            </w:r>
            <w:r w:rsidRPr="00022C71">
              <w:rPr>
                <w:b w:val="0"/>
                <w:color w:val="FF0000"/>
                <w:lang w:val="en-US"/>
              </w:rPr>
              <w:t>Team.</w:t>
            </w:r>
            <w:r w:rsidRPr="00022C71">
              <w:rPr>
                <w:b w:val="0"/>
                <w:lang w:val="en-US"/>
              </w:rPr>
              <w:t xml:space="preserve"> </w:t>
            </w:r>
            <w:hyperlink r:id="rId130">
              <w:r w:rsidRPr="00022C71">
                <w:rPr>
                  <w:b w:val="0"/>
                  <w:color w:val="1155CC"/>
                  <w:u w:val="single"/>
                  <w:lang w:val="en-US"/>
                </w:rPr>
                <w:t>https://www.teamnet.com.mx/blog/las-mejores-medidas-de-seguridad-informatica</w:t>
              </w:r>
            </w:hyperlink>
          </w:p>
          <w:p w14:paraId="000004A2" w14:textId="77777777" w:rsidR="00172861" w:rsidRPr="00022C71" w:rsidRDefault="00172861">
            <w:pPr>
              <w:ind w:left="1860" w:hanging="726"/>
              <w:jc w:val="both"/>
              <w:rPr>
                <w:b w:val="0"/>
                <w:lang w:val="en-US"/>
              </w:rPr>
            </w:pPr>
          </w:p>
          <w:p w14:paraId="000004A3" w14:textId="77777777" w:rsidR="00172861" w:rsidRPr="00022C71" w:rsidRDefault="00172861">
            <w:pPr>
              <w:jc w:val="both"/>
              <w:rPr>
                <w:b w:val="0"/>
                <w:lang w:val="en-US"/>
              </w:rPr>
            </w:pPr>
          </w:p>
          <w:p w14:paraId="000004A4" w14:textId="77777777" w:rsidR="00172861" w:rsidRDefault="00000000">
            <w:pPr>
              <w:ind w:left="1860" w:hanging="726"/>
              <w:rPr>
                <w:b w:val="0"/>
              </w:rPr>
            </w:pPr>
            <w:sdt>
              <w:sdtPr>
                <w:tag w:val="goog_rdk_33"/>
                <w:id w:val="416207486"/>
              </w:sdtPr>
              <w:sdtContent>
                <w:r>
                  <w:rPr>
                    <w:rFonts w:ascii="Arial Unicode MS" w:eastAsia="Arial Unicode MS" w:hAnsi="Arial Unicode MS" w:cs="Arial Unicode MS"/>
                    <w:b w:val="0"/>
                  </w:rPr>
                  <w:t>✅</w:t>
                </w:r>
                <w:r>
                  <w:rPr>
                    <w:rFonts w:ascii="Arial Unicode MS" w:eastAsia="Arial Unicode MS" w:hAnsi="Arial Unicode MS" w:cs="Arial Unicode MS"/>
                    <w:b w:val="0"/>
                  </w:rPr>
                  <w:tab/>
                  <w:t xml:space="preserve">Las 9 medidas de seguridad informática. (2019). </w:t>
                </w:r>
              </w:sdtContent>
            </w:sdt>
            <w:r>
              <w:rPr>
                <w:b w:val="0"/>
                <w:i/>
              </w:rPr>
              <w:t>Datos 101</w:t>
            </w:r>
            <w:r>
              <w:rPr>
                <w:b w:val="0"/>
              </w:rPr>
              <w:t xml:space="preserve">. </w:t>
            </w:r>
            <w:hyperlink r:id="rId131">
              <w:r>
                <w:rPr>
                  <w:b w:val="0"/>
                  <w:color w:val="1155CC"/>
                  <w:u w:val="single"/>
                </w:rPr>
                <w:t>https://www.datos101.com/blog/las-9-medidas-de-seguridad-informatica-basicas/</w:t>
              </w:r>
            </w:hyperlink>
          </w:p>
          <w:p w14:paraId="000004A5" w14:textId="77777777" w:rsidR="00172861" w:rsidRDefault="00172861">
            <w:pPr>
              <w:shd w:val="clear" w:color="auto" w:fill="FFFFFF"/>
              <w:tabs>
                <w:tab w:val="left" w:pos="14459"/>
              </w:tabs>
              <w:jc w:val="both"/>
              <w:rPr>
                <w:b w:val="0"/>
              </w:rPr>
            </w:pPr>
          </w:p>
        </w:tc>
      </w:tr>
    </w:tbl>
    <w:p w14:paraId="000004A7" w14:textId="77777777" w:rsidR="00172861" w:rsidRDefault="00172861">
      <w:pPr>
        <w:spacing w:line="240" w:lineRule="auto"/>
        <w:jc w:val="both"/>
      </w:pPr>
    </w:p>
    <w:p w14:paraId="000004A8" w14:textId="77777777" w:rsidR="00172861" w:rsidRDefault="00000000">
      <w:pPr>
        <w:keepNext/>
        <w:keepLines/>
        <w:spacing w:before="400" w:after="120" w:line="240" w:lineRule="auto"/>
        <w:jc w:val="both"/>
      </w:pPr>
      <w:bookmarkStart w:id="54" w:name="_heading=h.xgrndfwilp0a" w:colFirst="0" w:colLast="0"/>
      <w:bookmarkEnd w:id="54"/>
      <w:r>
        <w:t>7. Bitácoras e inventarios</w:t>
      </w:r>
    </w:p>
    <w:p w14:paraId="000004A9" w14:textId="77777777" w:rsidR="00172861" w:rsidRDefault="00172861">
      <w:pPr>
        <w:spacing w:line="240" w:lineRule="auto"/>
        <w:ind w:left="420"/>
        <w:jc w:val="both"/>
        <w:rPr>
          <w:color w:val="2C2F34"/>
        </w:rPr>
      </w:pPr>
    </w:p>
    <w:p w14:paraId="000004AA" w14:textId="77777777" w:rsidR="00172861" w:rsidRDefault="00172861">
      <w:pPr>
        <w:spacing w:line="240" w:lineRule="auto"/>
      </w:pPr>
    </w:p>
    <w:tbl>
      <w:tblPr>
        <w:tblStyle w:val="afffffffffffffffffffffffffffffc"/>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72861" w14:paraId="32259D73" w14:textId="77777777">
        <w:trPr>
          <w:trHeight w:val="444"/>
        </w:trPr>
        <w:tc>
          <w:tcPr>
            <w:tcW w:w="13422" w:type="dxa"/>
            <w:shd w:val="clear" w:color="auto" w:fill="8DB3E2"/>
          </w:tcPr>
          <w:p w14:paraId="000004AB" w14:textId="77777777" w:rsidR="00172861" w:rsidRDefault="00000000">
            <w:pPr>
              <w:keepNext/>
              <w:keepLines/>
              <w:spacing w:before="400" w:after="120"/>
              <w:jc w:val="center"/>
              <w:rPr>
                <w:color w:val="FF0000"/>
              </w:rPr>
            </w:pPr>
            <w:r>
              <w:t xml:space="preserve">Cuadro de texto </w:t>
            </w:r>
          </w:p>
        </w:tc>
      </w:tr>
      <w:tr w:rsidR="00172861" w14:paraId="68160CC8" w14:textId="77777777">
        <w:tc>
          <w:tcPr>
            <w:tcW w:w="13422" w:type="dxa"/>
          </w:tcPr>
          <w:p w14:paraId="000004AC" w14:textId="77777777" w:rsidR="00172861" w:rsidRDefault="00000000">
            <w:pPr>
              <w:jc w:val="both"/>
              <w:rPr>
                <w:b w:val="0"/>
                <w:i/>
              </w:rPr>
            </w:pPr>
            <w:r>
              <w:rPr>
                <w:b w:val="0"/>
                <w:color w:val="2C2F34"/>
              </w:rPr>
              <w:t xml:space="preserve">La palabra Bitácora proviene del francés </w:t>
            </w:r>
            <w:r>
              <w:rPr>
                <w:b w:val="0"/>
                <w:i/>
                <w:color w:val="2C2F34"/>
              </w:rPr>
              <w:t>Bitacle</w:t>
            </w:r>
            <w:r>
              <w:rPr>
                <w:b w:val="0"/>
                <w:color w:val="2C2F34"/>
              </w:rPr>
              <w:t xml:space="preserve"> y su principal uso fue en la vida marítima. Corresponde a un instrumento que se fijaba a la cubierta, cerca del timón y de la aguja náutica que facilitaba la navegación en océanos desconocidos, era un cuaderno donde se narraban todos los acontecimientos que se presentaban, así quedaba constancia de cada uno de ellos. En la actualidad obtuvieron gran apogeo gracias a los </w:t>
            </w:r>
            <w:r>
              <w:rPr>
                <w:b w:val="0"/>
                <w:i/>
                <w:color w:val="2C2F34"/>
              </w:rPr>
              <w:t>weblogs</w:t>
            </w:r>
            <w:r>
              <w:rPr>
                <w:b w:val="0"/>
                <w:color w:val="2C2F34"/>
              </w:rPr>
              <w:t xml:space="preserve"> o </w:t>
            </w:r>
            <w:r>
              <w:rPr>
                <w:b w:val="0"/>
                <w:i/>
                <w:color w:val="2C2F34"/>
              </w:rPr>
              <w:t>blogs</w:t>
            </w:r>
            <w:r>
              <w:rPr>
                <w:b w:val="0"/>
                <w:color w:val="2C2F34"/>
              </w:rPr>
              <w:t xml:space="preserve"> que son bitácoras virtuales publicadas en Internet.</w:t>
            </w:r>
          </w:p>
          <w:p w14:paraId="000004AD" w14:textId="77777777" w:rsidR="00172861" w:rsidRDefault="00172861">
            <w:pPr>
              <w:ind w:left="850"/>
              <w:jc w:val="both"/>
              <w:rPr>
                <w:color w:val="7F7F7F"/>
              </w:rPr>
            </w:pPr>
          </w:p>
        </w:tc>
      </w:tr>
    </w:tbl>
    <w:p w14:paraId="000004AE" w14:textId="77777777" w:rsidR="00172861" w:rsidRDefault="00172861">
      <w:pPr>
        <w:spacing w:line="240" w:lineRule="auto"/>
        <w:rPr>
          <w:color w:val="2C2F34"/>
        </w:rPr>
      </w:pPr>
    </w:p>
    <w:p w14:paraId="000004AF" w14:textId="77777777" w:rsidR="00172861" w:rsidRDefault="00172861">
      <w:pPr>
        <w:spacing w:line="240" w:lineRule="auto"/>
        <w:jc w:val="both"/>
        <w:rPr>
          <w:color w:val="2C2F34"/>
        </w:rPr>
      </w:pPr>
    </w:p>
    <w:p w14:paraId="000004B0" w14:textId="77777777" w:rsidR="00172861" w:rsidRDefault="00172861">
      <w:pPr>
        <w:spacing w:line="240" w:lineRule="auto"/>
        <w:jc w:val="both"/>
        <w:rPr>
          <w:color w:val="2C2F34"/>
        </w:rPr>
      </w:pPr>
    </w:p>
    <w:p w14:paraId="000004B1" w14:textId="77777777" w:rsidR="00172861" w:rsidRDefault="00172861">
      <w:pPr>
        <w:spacing w:line="240" w:lineRule="auto"/>
      </w:pPr>
    </w:p>
    <w:tbl>
      <w:tblPr>
        <w:tblStyle w:val="afffffffffffffffffffffffffffffd"/>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8625"/>
        <w:gridCol w:w="3120"/>
      </w:tblGrid>
      <w:tr w:rsidR="00172861" w14:paraId="30F543DA" w14:textId="77777777">
        <w:trPr>
          <w:trHeight w:val="580"/>
        </w:trPr>
        <w:tc>
          <w:tcPr>
            <w:tcW w:w="1665" w:type="dxa"/>
            <w:shd w:val="clear" w:color="auto" w:fill="C9DAF8"/>
            <w:tcMar>
              <w:top w:w="100" w:type="dxa"/>
              <w:left w:w="100" w:type="dxa"/>
              <w:bottom w:w="100" w:type="dxa"/>
              <w:right w:w="100" w:type="dxa"/>
            </w:tcMar>
          </w:tcPr>
          <w:p w14:paraId="000004B2" w14:textId="77777777" w:rsidR="00172861" w:rsidRDefault="00000000">
            <w:pPr>
              <w:widowControl w:val="0"/>
              <w:jc w:val="center"/>
            </w:pPr>
            <w:r>
              <w:t>Tipo de recurso</w:t>
            </w:r>
          </w:p>
        </w:tc>
        <w:tc>
          <w:tcPr>
            <w:tcW w:w="11745" w:type="dxa"/>
            <w:gridSpan w:val="2"/>
            <w:shd w:val="clear" w:color="auto" w:fill="C9DAF8"/>
            <w:tcMar>
              <w:top w:w="100" w:type="dxa"/>
              <w:left w:w="100" w:type="dxa"/>
              <w:bottom w:w="100" w:type="dxa"/>
              <w:right w:w="100" w:type="dxa"/>
            </w:tcMar>
          </w:tcPr>
          <w:p w14:paraId="000004B3" w14:textId="77777777" w:rsidR="00172861" w:rsidRDefault="00000000">
            <w:pPr>
              <w:keepNext/>
              <w:keepLines/>
              <w:widowControl w:val="0"/>
              <w:spacing w:after="60"/>
              <w:jc w:val="center"/>
            </w:pPr>
            <w:r>
              <w:t>Slider Presentación</w:t>
            </w:r>
          </w:p>
        </w:tc>
      </w:tr>
      <w:tr w:rsidR="00172861" w14:paraId="4C38CAF3" w14:textId="77777777">
        <w:trPr>
          <w:trHeight w:val="420"/>
        </w:trPr>
        <w:tc>
          <w:tcPr>
            <w:tcW w:w="1665" w:type="dxa"/>
            <w:shd w:val="clear" w:color="auto" w:fill="auto"/>
            <w:tcMar>
              <w:top w:w="100" w:type="dxa"/>
              <w:left w:w="100" w:type="dxa"/>
              <w:bottom w:w="100" w:type="dxa"/>
              <w:right w:w="100" w:type="dxa"/>
            </w:tcMar>
          </w:tcPr>
          <w:p w14:paraId="000004B5" w14:textId="77777777" w:rsidR="00172861" w:rsidRDefault="00000000">
            <w:pPr>
              <w:widowControl w:val="0"/>
            </w:pPr>
            <w:r>
              <w:t>Introducción</w:t>
            </w:r>
          </w:p>
        </w:tc>
        <w:tc>
          <w:tcPr>
            <w:tcW w:w="11745" w:type="dxa"/>
            <w:gridSpan w:val="2"/>
            <w:shd w:val="clear" w:color="auto" w:fill="auto"/>
            <w:tcMar>
              <w:top w:w="100" w:type="dxa"/>
              <w:left w:w="100" w:type="dxa"/>
              <w:bottom w:w="100" w:type="dxa"/>
              <w:right w:w="100" w:type="dxa"/>
            </w:tcMar>
          </w:tcPr>
          <w:p w14:paraId="000004B6" w14:textId="77777777" w:rsidR="00172861" w:rsidRDefault="00000000">
            <w:pPr>
              <w:widowControl w:val="0"/>
              <w:rPr>
                <w:b w:val="0"/>
              </w:rPr>
            </w:pPr>
            <w:r>
              <w:rPr>
                <w:b w:val="0"/>
              </w:rPr>
              <w:t xml:space="preserve">A continuación, se explica la importancia de tener registro de todos los eventos en las bitácoras donde se hace un regimiento y control en el campo de IT. </w:t>
            </w:r>
          </w:p>
        </w:tc>
      </w:tr>
      <w:tr w:rsidR="00172861" w14:paraId="39CEB46E" w14:textId="77777777">
        <w:trPr>
          <w:trHeight w:val="420"/>
        </w:trPr>
        <w:tc>
          <w:tcPr>
            <w:tcW w:w="10290" w:type="dxa"/>
            <w:gridSpan w:val="2"/>
            <w:shd w:val="clear" w:color="auto" w:fill="auto"/>
            <w:tcMar>
              <w:top w:w="100" w:type="dxa"/>
              <w:left w:w="100" w:type="dxa"/>
              <w:bottom w:w="100" w:type="dxa"/>
              <w:right w:w="100" w:type="dxa"/>
            </w:tcMar>
          </w:tcPr>
          <w:p w14:paraId="000004B8" w14:textId="77777777" w:rsidR="00172861" w:rsidRDefault="00000000">
            <w:pPr>
              <w:jc w:val="both"/>
              <w:rPr>
                <w:b w:val="0"/>
                <w:color w:val="999999"/>
              </w:rPr>
            </w:pPr>
            <w:r>
              <w:rPr>
                <w:b w:val="0"/>
                <w:color w:val="2C2F34"/>
              </w:rPr>
              <w:lastRenderedPageBreak/>
              <w:t xml:space="preserve">Las bitácoras tienen la función de guardar el día a día como un registro histórico que garantiza el seguimiento y control, se encuentra siempre organizado de manera cronológica y su consulta debe ser de fácil acceso. </w:t>
            </w:r>
          </w:p>
        </w:tc>
        <w:tc>
          <w:tcPr>
            <w:tcW w:w="3120" w:type="dxa"/>
            <w:shd w:val="clear" w:color="auto" w:fill="auto"/>
            <w:tcMar>
              <w:top w:w="100" w:type="dxa"/>
              <w:left w:w="100" w:type="dxa"/>
              <w:bottom w:w="100" w:type="dxa"/>
              <w:right w:w="100" w:type="dxa"/>
            </w:tcMar>
          </w:tcPr>
          <w:p w14:paraId="000004BA" w14:textId="77777777" w:rsidR="00172861" w:rsidRDefault="00000000">
            <w:pPr>
              <w:widowControl w:val="0"/>
            </w:pPr>
            <w:r>
              <w:t>Registro histórico</w:t>
            </w:r>
          </w:p>
          <w:p w14:paraId="000004BB" w14:textId="77777777" w:rsidR="00172861" w:rsidRDefault="00000000">
            <w:pPr>
              <w:widowControl w:val="0"/>
            </w:pPr>
            <w:r>
              <w:rPr>
                <w:noProof/>
              </w:rPr>
              <w:drawing>
                <wp:inline distT="114300" distB="114300" distL="114300" distR="114300" wp14:anchorId="3E81BD4A" wp14:editId="124797A1">
                  <wp:extent cx="1856008" cy="1237338"/>
                  <wp:effectExtent l="0" t="0" r="0" b="0"/>
                  <wp:docPr id="9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2" cstate="print">
                            <a:extLst>
                              <a:ext uri="{28A0092B-C50C-407E-A947-70E740481C1C}">
                                <a14:useLocalDpi xmlns:a14="http://schemas.microsoft.com/office/drawing/2010/main"/>
                              </a:ext>
                            </a:extLst>
                          </a:blip>
                          <a:srcRect/>
                          <a:stretch>
                            <a:fillRect/>
                          </a:stretch>
                        </pic:blipFill>
                        <pic:spPr>
                          <a:xfrm>
                            <a:off x="0" y="0"/>
                            <a:ext cx="1856008" cy="1237338"/>
                          </a:xfrm>
                          <a:prstGeom prst="rect">
                            <a:avLst/>
                          </a:prstGeom>
                          <a:ln/>
                        </pic:spPr>
                      </pic:pic>
                    </a:graphicData>
                  </a:graphic>
                </wp:inline>
              </w:drawing>
            </w:r>
          </w:p>
          <w:p w14:paraId="000004BC" w14:textId="77777777" w:rsidR="00172861" w:rsidRDefault="00172861">
            <w:pPr>
              <w:widowControl w:val="0"/>
            </w:pPr>
          </w:p>
          <w:p w14:paraId="000004BD" w14:textId="77777777" w:rsidR="00172861" w:rsidRDefault="00172861">
            <w:pPr>
              <w:widowControl w:val="0"/>
            </w:pPr>
          </w:p>
          <w:p w14:paraId="000004BE" w14:textId="77777777" w:rsidR="00172861" w:rsidRDefault="00000000">
            <w:pPr>
              <w:rPr>
                <w:b w:val="0"/>
              </w:rPr>
            </w:pPr>
            <w:r>
              <w:t xml:space="preserve">Nota. </w:t>
            </w:r>
            <w:r>
              <w:rPr>
                <w:b w:val="0"/>
              </w:rPr>
              <w:t xml:space="preserve">Elaborar imagen </w:t>
            </w:r>
          </w:p>
          <w:p w14:paraId="000004BF" w14:textId="77777777" w:rsidR="00172861" w:rsidRDefault="00000000">
            <w:pPr>
              <w:widowControl w:val="0"/>
              <w:rPr>
                <w:b w:val="0"/>
              </w:rPr>
            </w:pPr>
            <w:hyperlink r:id="rId133">
              <w:r>
                <w:rPr>
                  <w:b w:val="0"/>
                  <w:color w:val="1155CC"/>
                  <w:u w:val="single"/>
                </w:rPr>
                <w:t>228116_i33</w:t>
              </w:r>
            </w:hyperlink>
          </w:p>
        </w:tc>
      </w:tr>
      <w:tr w:rsidR="00172861" w14:paraId="49ECA5DE" w14:textId="77777777">
        <w:trPr>
          <w:trHeight w:val="420"/>
        </w:trPr>
        <w:tc>
          <w:tcPr>
            <w:tcW w:w="10290" w:type="dxa"/>
            <w:gridSpan w:val="2"/>
            <w:shd w:val="clear" w:color="auto" w:fill="auto"/>
            <w:tcMar>
              <w:top w:w="100" w:type="dxa"/>
              <w:left w:w="100" w:type="dxa"/>
              <w:bottom w:w="100" w:type="dxa"/>
              <w:right w:w="100" w:type="dxa"/>
            </w:tcMar>
          </w:tcPr>
          <w:p w14:paraId="000004C0" w14:textId="77777777" w:rsidR="00172861" w:rsidRDefault="00000000">
            <w:pPr>
              <w:jc w:val="both"/>
              <w:rPr>
                <w:b w:val="0"/>
                <w:color w:val="999999"/>
              </w:rPr>
            </w:pPr>
            <w:r>
              <w:rPr>
                <w:b w:val="0"/>
                <w:color w:val="2C2F34"/>
              </w:rPr>
              <w:t>En el campo de Infraestructuras TI, las bitácoras son de gran ayuda, permiten recopilar los históricos de cada dispositivo y así administrarlo para prevenir y/o corregir fallas que puedan afectar al sistema.</w:t>
            </w:r>
          </w:p>
        </w:tc>
        <w:tc>
          <w:tcPr>
            <w:tcW w:w="3120" w:type="dxa"/>
            <w:shd w:val="clear" w:color="auto" w:fill="auto"/>
            <w:tcMar>
              <w:top w:w="100" w:type="dxa"/>
              <w:left w:w="100" w:type="dxa"/>
              <w:bottom w:w="100" w:type="dxa"/>
              <w:right w:w="100" w:type="dxa"/>
            </w:tcMar>
          </w:tcPr>
          <w:p w14:paraId="000004C2" w14:textId="77777777" w:rsidR="00172861" w:rsidRDefault="00000000">
            <w:pPr>
              <w:widowControl w:val="0"/>
            </w:pPr>
            <w:r>
              <w:t>Recopilar datos</w:t>
            </w:r>
          </w:p>
          <w:p w14:paraId="000004C3" w14:textId="77777777" w:rsidR="00172861" w:rsidRDefault="00000000">
            <w:pPr>
              <w:widowControl w:val="0"/>
              <w:rPr>
                <w:color w:val="666666"/>
              </w:rPr>
            </w:pPr>
            <w:r>
              <w:rPr>
                <w:noProof/>
                <w:color w:val="666666"/>
              </w:rPr>
              <w:drawing>
                <wp:inline distT="114300" distB="114300" distL="114300" distR="114300" wp14:anchorId="5F90A380" wp14:editId="4ADD3F30">
                  <wp:extent cx="1847850" cy="1231900"/>
                  <wp:effectExtent l="0" t="0" r="0" b="0"/>
                  <wp:docPr id="9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4" cstate="print">
                            <a:extLst>
                              <a:ext uri="{28A0092B-C50C-407E-A947-70E740481C1C}">
                                <a14:useLocalDpi xmlns:a14="http://schemas.microsoft.com/office/drawing/2010/main"/>
                              </a:ext>
                            </a:extLst>
                          </a:blip>
                          <a:srcRect/>
                          <a:stretch>
                            <a:fillRect/>
                          </a:stretch>
                        </pic:blipFill>
                        <pic:spPr>
                          <a:xfrm>
                            <a:off x="0" y="0"/>
                            <a:ext cx="1847850" cy="1231900"/>
                          </a:xfrm>
                          <a:prstGeom prst="rect">
                            <a:avLst/>
                          </a:prstGeom>
                          <a:ln/>
                        </pic:spPr>
                      </pic:pic>
                    </a:graphicData>
                  </a:graphic>
                </wp:inline>
              </w:drawing>
            </w:r>
          </w:p>
          <w:p w14:paraId="000004C4" w14:textId="77777777" w:rsidR="00172861" w:rsidRDefault="00172861">
            <w:pPr>
              <w:widowControl w:val="0"/>
              <w:rPr>
                <w:color w:val="666666"/>
              </w:rPr>
            </w:pPr>
          </w:p>
          <w:p w14:paraId="000004C5" w14:textId="77777777" w:rsidR="00172861" w:rsidRDefault="00172861">
            <w:pPr>
              <w:widowControl w:val="0"/>
              <w:rPr>
                <w:color w:val="666666"/>
              </w:rPr>
            </w:pPr>
          </w:p>
          <w:p w14:paraId="000004C6" w14:textId="77777777" w:rsidR="00172861" w:rsidRDefault="00000000">
            <w:pPr>
              <w:rPr>
                <w:b w:val="0"/>
              </w:rPr>
            </w:pPr>
            <w:r>
              <w:t xml:space="preserve">Nota. </w:t>
            </w:r>
            <w:r>
              <w:rPr>
                <w:b w:val="0"/>
              </w:rPr>
              <w:t xml:space="preserve">Elaborar imagen </w:t>
            </w:r>
          </w:p>
          <w:p w14:paraId="000004C7" w14:textId="77777777" w:rsidR="00172861" w:rsidRDefault="00000000">
            <w:pPr>
              <w:widowControl w:val="0"/>
              <w:rPr>
                <w:b w:val="0"/>
              </w:rPr>
            </w:pPr>
            <w:hyperlink r:id="rId135">
              <w:r>
                <w:rPr>
                  <w:b w:val="0"/>
                  <w:color w:val="1155CC"/>
                  <w:u w:val="single"/>
                </w:rPr>
                <w:t>228116_i34</w:t>
              </w:r>
            </w:hyperlink>
          </w:p>
        </w:tc>
      </w:tr>
      <w:tr w:rsidR="00172861" w14:paraId="16A4218C" w14:textId="77777777">
        <w:trPr>
          <w:trHeight w:val="420"/>
        </w:trPr>
        <w:tc>
          <w:tcPr>
            <w:tcW w:w="10290" w:type="dxa"/>
            <w:gridSpan w:val="2"/>
            <w:shd w:val="clear" w:color="auto" w:fill="auto"/>
            <w:tcMar>
              <w:top w:w="100" w:type="dxa"/>
              <w:left w:w="100" w:type="dxa"/>
              <w:bottom w:w="100" w:type="dxa"/>
              <w:right w:w="100" w:type="dxa"/>
            </w:tcMar>
          </w:tcPr>
          <w:p w14:paraId="000004C8" w14:textId="77777777" w:rsidR="00172861" w:rsidRDefault="00000000">
            <w:pPr>
              <w:jc w:val="both"/>
              <w:rPr>
                <w:b w:val="0"/>
                <w:color w:val="2C2F34"/>
              </w:rPr>
            </w:pPr>
            <w:r>
              <w:rPr>
                <w:b w:val="0"/>
                <w:color w:val="2C2F34"/>
              </w:rPr>
              <w:t xml:space="preserve">Para dar un ejemplo de uso, si en la infraestructura TI ocurre un siniestro y es necesario acudir a la aseguradora para recuperar los activos que se vieron afectados, </w:t>
            </w:r>
            <w:r>
              <w:rPr>
                <w:color w:val="2C2F34"/>
              </w:rPr>
              <w:t xml:space="preserve">ésta solicitará al </w:t>
            </w:r>
            <w:r>
              <w:rPr>
                <w:b w:val="0"/>
                <w:color w:val="2C2F34"/>
              </w:rPr>
              <w:lastRenderedPageBreak/>
              <w:t xml:space="preserve">administrador TI la bitácora o hoja de mantenimiento de los mismos para garantizar su correcto uso, actividades de mantenimiento y reparaciones hechas; así podrá calcular el valor actual de cada dispositivo y proyectarlo de acuerdo a los criterios de la póliza, ofreciendo una compensación monetaria que permita recuperarlos nuevamente. </w:t>
            </w:r>
          </w:p>
          <w:p w14:paraId="000004C9" w14:textId="77777777" w:rsidR="00172861" w:rsidRDefault="00172861">
            <w:pPr>
              <w:widowControl w:val="0"/>
              <w:rPr>
                <w:color w:val="999999"/>
              </w:rPr>
            </w:pPr>
          </w:p>
          <w:p w14:paraId="000004CA" w14:textId="77777777" w:rsidR="00172861" w:rsidRDefault="00172861">
            <w:pPr>
              <w:widowControl w:val="0"/>
              <w:rPr>
                <w:color w:val="999999"/>
              </w:rPr>
            </w:pPr>
          </w:p>
        </w:tc>
        <w:tc>
          <w:tcPr>
            <w:tcW w:w="3120" w:type="dxa"/>
            <w:shd w:val="clear" w:color="auto" w:fill="auto"/>
            <w:tcMar>
              <w:top w:w="100" w:type="dxa"/>
              <w:left w:w="100" w:type="dxa"/>
              <w:bottom w:w="100" w:type="dxa"/>
              <w:right w:w="100" w:type="dxa"/>
            </w:tcMar>
          </w:tcPr>
          <w:p w14:paraId="000004CC" w14:textId="77777777" w:rsidR="00172861" w:rsidRDefault="00000000">
            <w:pPr>
              <w:widowControl w:val="0"/>
            </w:pPr>
            <w:r>
              <w:lastRenderedPageBreak/>
              <w:t>Hoja de mantenimiento</w:t>
            </w:r>
          </w:p>
          <w:p w14:paraId="000004CD" w14:textId="77777777" w:rsidR="00172861" w:rsidRDefault="00000000">
            <w:pPr>
              <w:widowControl w:val="0"/>
            </w:pPr>
            <w:r>
              <w:rPr>
                <w:noProof/>
              </w:rPr>
              <w:lastRenderedPageBreak/>
              <w:drawing>
                <wp:inline distT="114300" distB="114300" distL="114300" distR="114300" wp14:anchorId="24CDFE8A" wp14:editId="0DAAAF68">
                  <wp:extent cx="1847850" cy="1231900"/>
                  <wp:effectExtent l="0" t="0" r="0" b="0"/>
                  <wp:docPr id="9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6" cstate="print">
                            <a:extLst>
                              <a:ext uri="{28A0092B-C50C-407E-A947-70E740481C1C}">
                                <a14:useLocalDpi xmlns:a14="http://schemas.microsoft.com/office/drawing/2010/main"/>
                              </a:ext>
                            </a:extLst>
                          </a:blip>
                          <a:srcRect/>
                          <a:stretch>
                            <a:fillRect/>
                          </a:stretch>
                        </pic:blipFill>
                        <pic:spPr>
                          <a:xfrm>
                            <a:off x="0" y="0"/>
                            <a:ext cx="1847850" cy="1231900"/>
                          </a:xfrm>
                          <a:prstGeom prst="rect">
                            <a:avLst/>
                          </a:prstGeom>
                          <a:ln/>
                        </pic:spPr>
                      </pic:pic>
                    </a:graphicData>
                  </a:graphic>
                </wp:inline>
              </w:drawing>
            </w:r>
          </w:p>
          <w:p w14:paraId="000004CE" w14:textId="77777777" w:rsidR="00172861" w:rsidRDefault="00172861">
            <w:pPr>
              <w:widowControl w:val="0"/>
            </w:pPr>
          </w:p>
          <w:p w14:paraId="000004CF" w14:textId="77777777" w:rsidR="00172861" w:rsidRDefault="00172861">
            <w:pPr>
              <w:widowControl w:val="0"/>
            </w:pPr>
          </w:p>
          <w:p w14:paraId="000004D0" w14:textId="77777777" w:rsidR="00172861" w:rsidRDefault="00000000">
            <w:pPr>
              <w:rPr>
                <w:b w:val="0"/>
              </w:rPr>
            </w:pPr>
            <w:r>
              <w:t xml:space="preserve">Nota. </w:t>
            </w:r>
            <w:r>
              <w:rPr>
                <w:b w:val="0"/>
              </w:rPr>
              <w:t xml:space="preserve">Elaborar imagen </w:t>
            </w:r>
          </w:p>
          <w:p w14:paraId="000004D1" w14:textId="77777777" w:rsidR="00172861" w:rsidRDefault="00000000">
            <w:pPr>
              <w:widowControl w:val="0"/>
              <w:rPr>
                <w:b w:val="0"/>
              </w:rPr>
            </w:pPr>
            <w:hyperlink r:id="rId137">
              <w:r>
                <w:rPr>
                  <w:b w:val="0"/>
                  <w:color w:val="1155CC"/>
                  <w:u w:val="single"/>
                </w:rPr>
                <w:t>228116_i35</w:t>
              </w:r>
            </w:hyperlink>
          </w:p>
        </w:tc>
      </w:tr>
      <w:tr w:rsidR="00172861" w14:paraId="31A7C0EA" w14:textId="77777777">
        <w:trPr>
          <w:trHeight w:val="420"/>
        </w:trPr>
        <w:tc>
          <w:tcPr>
            <w:tcW w:w="10290" w:type="dxa"/>
            <w:gridSpan w:val="2"/>
            <w:shd w:val="clear" w:color="auto" w:fill="auto"/>
            <w:tcMar>
              <w:top w:w="100" w:type="dxa"/>
              <w:left w:w="100" w:type="dxa"/>
              <w:bottom w:w="100" w:type="dxa"/>
              <w:right w:w="100" w:type="dxa"/>
            </w:tcMar>
          </w:tcPr>
          <w:p w14:paraId="000004D2" w14:textId="77777777" w:rsidR="00172861" w:rsidRDefault="00000000">
            <w:pPr>
              <w:jc w:val="both"/>
              <w:rPr>
                <w:b w:val="0"/>
                <w:color w:val="999999"/>
              </w:rPr>
            </w:pPr>
            <w:r>
              <w:rPr>
                <w:b w:val="0"/>
                <w:color w:val="2C2F34"/>
              </w:rPr>
              <w:lastRenderedPageBreak/>
              <w:t>Con respecto a los inventarios no solo permiten conocer la cantidad de dispositivos tiene una organización, su ubicación, valor de compra y depreciación; también una correcta gestión de inventarios garantiza la correcta administración de la infraestructura física de la organización y su futuro éxito.</w:t>
            </w:r>
          </w:p>
        </w:tc>
        <w:tc>
          <w:tcPr>
            <w:tcW w:w="3120" w:type="dxa"/>
            <w:shd w:val="clear" w:color="auto" w:fill="auto"/>
            <w:tcMar>
              <w:top w:w="100" w:type="dxa"/>
              <w:left w:w="100" w:type="dxa"/>
              <w:bottom w:w="100" w:type="dxa"/>
              <w:right w:w="100" w:type="dxa"/>
            </w:tcMar>
          </w:tcPr>
          <w:p w14:paraId="000004D4" w14:textId="77777777" w:rsidR="00172861" w:rsidRDefault="00000000">
            <w:pPr>
              <w:widowControl w:val="0"/>
            </w:pPr>
            <w:r>
              <w:t>Inventarios</w:t>
            </w:r>
          </w:p>
          <w:p w14:paraId="000004D5" w14:textId="77777777" w:rsidR="00172861" w:rsidRDefault="00000000">
            <w:pPr>
              <w:widowControl w:val="0"/>
              <w:rPr>
                <w:color w:val="666666"/>
              </w:rPr>
            </w:pPr>
            <w:r>
              <w:rPr>
                <w:noProof/>
                <w:color w:val="666666"/>
              </w:rPr>
              <w:drawing>
                <wp:inline distT="114300" distB="114300" distL="114300" distR="114300" wp14:anchorId="6817CFE4" wp14:editId="748F56FC">
                  <wp:extent cx="1847850" cy="1041400"/>
                  <wp:effectExtent l="0" t="0" r="0" b="0"/>
                  <wp:docPr id="9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8" cstate="print">
                            <a:extLst>
                              <a:ext uri="{28A0092B-C50C-407E-A947-70E740481C1C}">
                                <a14:useLocalDpi xmlns:a14="http://schemas.microsoft.com/office/drawing/2010/main"/>
                              </a:ext>
                            </a:extLst>
                          </a:blip>
                          <a:srcRect/>
                          <a:stretch>
                            <a:fillRect/>
                          </a:stretch>
                        </pic:blipFill>
                        <pic:spPr>
                          <a:xfrm>
                            <a:off x="0" y="0"/>
                            <a:ext cx="1847850" cy="1041400"/>
                          </a:xfrm>
                          <a:prstGeom prst="rect">
                            <a:avLst/>
                          </a:prstGeom>
                          <a:ln/>
                        </pic:spPr>
                      </pic:pic>
                    </a:graphicData>
                  </a:graphic>
                </wp:inline>
              </w:drawing>
            </w:r>
          </w:p>
          <w:p w14:paraId="000004D6" w14:textId="77777777" w:rsidR="00172861" w:rsidRDefault="00172861">
            <w:pPr>
              <w:widowControl w:val="0"/>
              <w:rPr>
                <w:color w:val="666666"/>
              </w:rPr>
            </w:pPr>
          </w:p>
          <w:p w14:paraId="000004D7" w14:textId="77777777" w:rsidR="00172861" w:rsidRDefault="00172861">
            <w:pPr>
              <w:widowControl w:val="0"/>
              <w:rPr>
                <w:color w:val="666666"/>
              </w:rPr>
            </w:pPr>
          </w:p>
          <w:p w14:paraId="000004D8" w14:textId="77777777" w:rsidR="00172861" w:rsidRDefault="00000000">
            <w:pPr>
              <w:rPr>
                <w:b w:val="0"/>
              </w:rPr>
            </w:pPr>
            <w:r>
              <w:t xml:space="preserve">Nota. </w:t>
            </w:r>
            <w:r>
              <w:rPr>
                <w:b w:val="0"/>
              </w:rPr>
              <w:t xml:space="preserve">Elaborar imagen </w:t>
            </w:r>
          </w:p>
          <w:p w14:paraId="000004D9" w14:textId="77777777" w:rsidR="00172861" w:rsidRDefault="00000000">
            <w:pPr>
              <w:widowControl w:val="0"/>
              <w:rPr>
                <w:b w:val="0"/>
              </w:rPr>
            </w:pPr>
            <w:hyperlink r:id="rId139">
              <w:r>
                <w:rPr>
                  <w:b w:val="0"/>
                  <w:color w:val="1155CC"/>
                  <w:u w:val="single"/>
                </w:rPr>
                <w:t>228116_i36</w:t>
              </w:r>
            </w:hyperlink>
          </w:p>
        </w:tc>
      </w:tr>
      <w:tr w:rsidR="00172861" w14:paraId="0BA0AEAC" w14:textId="77777777">
        <w:trPr>
          <w:trHeight w:val="420"/>
        </w:trPr>
        <w:tc>
          <w:tcPr>
            <w:tcW w:w="10290" w:type="dxa"/>
            <w:gridSpan w:val="2"/>
            <w:shd w:val="clear" w:color="auto" w:fill="auto"/>
            <w:tcMar>
              <w:top w:w="100" w:type="dxa"/>
              <w:left w:w="100" w:type="dxa"/>
              <w:bottom w:w="100" w:type="dxa"/>
              <w:right w:w="100" w:type="dxa"/>
            </w:tcMar>
          </w:tcPr>
          <w:p w14:paraId="000004DA" w14:textId="77777777" w:rsidR="00172861" w:rsidRDefault="00000000">
            <w:pPr>
              <w:jc w:val="both"/>
              <w:rPr>
                <w:b w:val="0"/>
                <w:color w:val="999999"/>
              </w:rPr>
            </w:pPr>
            <w:r>
              <w:rPr>
                <w:b w:val="0"/>
                <w:color w:val="2C2F34"/>
              </w:rPr>
              <w:t>Inventario hace referencia a un documento o aplicación en el cual se registran todos los bienes tangibles e intangibles de la empresa, así en cada momento se conoce el patrimonio de la organización.</w:t>
            </w:r>
          </w:p>
        </w:tc>
        <w:tc>
          <w:tcPr>
            <w:tcW w:w="3120" w:type="dxa"/>
            <w:shd w:val="clear" w:color="auto" w:fill="auto"/>
            <w:tcMar>
              <w:top w:w="100" w:type="dxa"/>
              <w:left w:w="100" w:type="dxa"/>
              <w:bottom w:w="100" w:type="dxa"/>
              <w:right w:w="100" w:type="dxa"/>
            </w:tcMar>
          </w:tcPr>
          <w:p w14:paraId="000004DC" w14:textId="77777777" w:rsidR="00172861" w:rsidRDefault="00000000">
            <w:pPr>
              <w:widowControl w:val="0"/>
            </w:pPr>
            <w:r>
              <w:t>Registro de bienes</w:t>
            </w:r>
          </w:p>
          <w:p w14:paraId="000004DD" w14:textId="77777777" w:rsidR="00172861" w:rsidRDefault="00000000">
            <w:pPr>
              <w:widowControl w:val="0"/>
              <w:rPr>
                <w:color w:val="666666"/>
              </w:rPr>
            </w:pPr>
            <w:r>
              <w:rPr>
                <w:noProof/>
                <w:color w:val="666666"/>
              </w:rPr>
              <w:lastRenderedPageBreak/>
              <w:drawing>
                <wp:inline distT="114300" distB="114300" distL="114300" distR="114300" wp14:anchorId="3A08F6BC" wp14:editId="04EE6770">
                  <wp:extent cx="1847850" cy="1231900"/>
                  <wp:effectExtent l="0" t="0" r="0" b="0"/>
                  <wp:docPr id="9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0" cstate="print">
                            <a:extLst>
                              <a:ext uri="{28A0092B-C50C-407E-A947-70E740481C1C}">
                                <a14:useLocalDpi xmlns:a14="http://schemas.microsoft.com/office/drawing/2010/main"/>
                              </a:ext>
                            </a:extLst>
                          </a:blip>
                          <a:srcRect/>
                          <a:stretch>
                            <a:fillRect/>
                          </a:stretch>
                        </pic:blipFill>
                        <pic:spPr>
                          <a:xfrm>
                            <a:off x="0" y="0"/>
                            <a:ext cx="1847850" cy="1231900"/>
                          </a:xfrm>
                          <a:prstGeom prst="rect">
                            <a:avLst/>
                          </a:prstGeom>
                          <a:ln/>
                        </pic:spPr>
                      </pic:pic>
                    </a:graphicData>
                  </a:graphic>
                </wp:inline>
              </w:drawing>
            </w:r>
          </w:p>
          <w:p w14:paraId="000004DE" w14:textId="77777777" w:rsidR="00172861" w:rsidRDefault="00172861">
            <w:pPr>
              <w:widowControl w:val="0"/>
              <w:rPr>
                <w:color w:val="666666"/>
              </w:rPr>
            </w:pPr>
          </w:p>
          <w:p w14:paraId="000004DF" w14:textId="77777777" w:rsidR="00172861" w:rsidRDefault="00172861">
            <w:pPr>
              <w:widowControl w:val="0"/>
              <w:rPr>
                <w:color w:val="666666"/>
              </w:rPr>
            </w:pPr>
          </w:p>
          <w:p w14:paraId="000004E0" w14:textId="77777777" w:rsidR="00172861" w:rsidRDefault="00000000">
            <w:r>
              <w:t xml:space="preserve">Nota. Elaborar imagen </w:t>
            </w:r>
          </w:p>
          <w:p w14:paraId="000004E1" w14:textId="77777777" w:rsidR="00172861" w:rsidRDefault="00000000">
            <w:pPr>
              <w:widowControl w:val="0"/>
            </w:pPr>
            <w:hyperlink r:id="rId141">
              <w:r>
                <w:rPr>
                  <w:color w:val="1155CC"/>
                  <w:u w:val="single"/>
                </w:rPr>
                <w:t>228116_i37</w:t>
              </w:r>
            </w:hyperlink>
          </w:p>
        </w:tc>
      </w:tr>
      <w:tr w:rsidR="00172861" w14:paraId="2E59B1E9" w14:textId="77777777">
        <w:trPr>
          <w:trHeight w:val="420"/>
        </w:trPr>
        <w:tc>
          <w:tcPr>
            <w:tcW w:w="10290" w:type="dxa"/>
            <w:gridSpan w:val="2"/>
            <w:shd w:val="clear" w:color="auto" w:fill="auto"/>
            <w:tcMar>
              <w:top w:w="100" w:type="dxa"/>
              <w:left w:w="100" w:type="dxa"/>
              <w:bottom w:w="100" w:type="dxa"/>
              <w:right w:w="100" w:type="dxa"/>
            </w:tcMar>
          </w:tcPr>
          <w:p w14:paraId="000004E2" w14:textId="77777777" w:rsidR="00172861" w:rsidRDefault="00000000">
            <w:pPr>
              <w:jc w:val="both"/>
              <w:rPr>
                <w:b w:val="0"/>
                <w:color w:val="2C2F34"/>
              </w:rPr>
            </w:pPr>
            <w:r>
              <w:rPr>
                <w:color w:val="2C2F34"/>
              </w:rPr>
              <w:lastRenderedPageBreak/>
              <w:t>Los inventarios pueden ajustarse de acuerdo a las necesidades de cada empresa así:</w:t>
            </w:r>
          </w:p>
          <w:p w14:paraId="000004E3" w14:textId="77777777" w:rsidR="00172861" w:rsidRDefault="00172861">
            <w:pPr>
              <w:ind w:left="420"/>
              <w:jc w:val="both"/>
              <w:rPr>
                <w:b w:val="0"/>
                <w:color w:val="2C2F34"/>
              </w:rPr>
            </w:pPr>
          </w:p>
          <w:p w14:paraId="000004E4" w14:textId="77777777" w:rsidR="00172861" w:rsidRDefault="00000000">
            <w:pPr>
              <w:numPr>
                <w:ilvl w:val="0"/>
                <w:numId w:val="3"/>
              </w:numPr>
              <w:jc w:val="both"/>
              <w:rPr>
                <w:b w:val="0"/>
                <w:color w:val="2C2F34"/>
              </w:rPr>
            </w:pPr>
            <w:r>
              <w:rPr>
                <w:b w:val="0"/>
                <w:color w:val="2C2F34"/>
              </w:rPr>
              <w:t>Físicos.</w:t>
            </w:r>
          </w:p>
          <w:p w14:paraId="000004E5" w14:textId="77777777" w:rsidR="00172861" w:rsidRDefault="00000000">
            <w:pPr>
              <w:numPr>
                <w:ilvl w:val="0"/>
                <w:numId w:val="3"/>
              </w:numPr>
              <w:jc w:val="both"/>
              <w:rPr>
                <w:b w:val="0"/>
                <w:color w:val="2C2F34"/>
              </w:rPr>
            </w:pPr>
            <w:r>
              <w:rPr>
                <w:b w:val="0"/>
                <w:color w:val="2C2F34"/>
              </w:rPr>
              <w:t>Intangibles.</w:t>
            </w:r>
          </w:p>
          <w:p w14:paraId="000004E6" w14:textId="77777777" w:rsidR="00172861" w:rsidRDefault="00000000">
            <w:pPr>
              <w:numPr>
                <w:ilvl w:val="0"/>
                <w:numId w:val="3"/>
              </w:numPr>
              <w:jc w:val="both"/>
              <w:rPr>
                <w:b w:val="0"/>
                <w:color w:val="2C2F34"/>
              </w:rPr>
            </w:pPr>
            <w:r>
              <w:rPr>
                <w:b w:val="0"/>
                <w:color w:val="2C2F34"/>
              </w:rPr>
              <w:t>Materias Primas.</w:t>
            </w:r>
          </w:p>
          <w:p w14:paraId="000004E7" w14:textId="77777777" w:rsidR="00172861" w:rsidRDefault="00000000">
            <w:pPr>
              <w:numPr>
                <w:ilvl w:val="0"/>
                <w:numId w:val="3"/>
              </w:numPr>
              <w:jc w:val="both"/>
              <w:rPr>
                <w:b w:val="0"/>
                <w:color w:val="2C2F34"/>
              </w:rPr>
            </w:pPr>
            <w:r>
              <w:rPr>
                <w:b w:val="0"/>
                <w:color w:val="2C2F34"/>
              </w:rPr>
              <w:t>Productos en proceso de fabricación.</w:t>
            </w:r>
          </w:p>
          <w:p w14:paraId="000004E8" w14:textId="77777777" w:rsidR="00172861" w:rsidRDefault="00000000">
            <w:pPr>
              <w:numPr>
                <w:ilvl w:val="0"/>
                <w:numId w:val="3"/>
              </w:numPr>
              <w:jc w:val="both"/>
              <w:rPr>
                <w:b w:val="0"/>
                <w:color w:val="2C2F34"/>
              </w:rPr>
            </w:pPr>
            <w:r>
              <w:rPr>
                <w:b w:val="0"/>
                <w:color w:val="2C2F34"/>
              </w:rPr>
              <w:t>Productos Terminados.</w:t>
            </w:r>
          </w:p>
          <w:p w14:paraId="000004E9" w14:textId="77777777" w:rsidR="00172861" w:rsidRDefault="00000000">
            <w:pPr>
              <w:numPr>
                <w:ilvl w:val="0"/>
                <w:numId w:val="3"/>
              </w:numPr>
              <w:jc w:val="both"/>
              <w:rPr>
                <w:b w:val="0"/>
                <w:color w:val="2C2F34"/>
              </w:rPr>
            </w:pPr>
            <w:r>
              <w:rPr>
                <w:b w:val="0"/>
                <w:color w:val="2C2F34"/>
              </w:rPr>
              <w:t>Suministros de fábrica.</w:t>
            </w:r>
          </w:p>
          <w:p w14:paraId="000004EA" w14:textId="77777777" w:rsidR="00172861" w:rsidRDefault="00000000">
            <w:pPr>
              <w:numPr>
                <w:ilvl w:val="0"/>
                <w:numId w:val="3"/>
              </w:numPr>
              <w:jc w:val="both"/>
              <w:rPr>
                <w:b w:val="0"/>
                <w:color w:val="2C2F34"/>
              </w:rPr>
            </w:pPr>
            <w:r>
              <w:rPr>
                <w:b w:val="0"/>
                <w:color w:val="2C2F34"/>
              </w:rPr>
              <w:t>Seguridad o reserva.</w:t>
            </w:r>
          </w:p>
          <w:p w14:paraId="000004EB" w14:textId="77777777" w:rsidR="00172861" w:rsidRDefault="00000000">
            <w:pPr>
              <w:numPr>
                <w:ilvl w:val="0"/>
                <w:numId w:val="3"/>
              </w:numPr>
              <w:jc w:val="both"/>
              <w:rPr>
                <w:b w:val="0"/>
                <w:color w:val="2C2F34"/>
              </w:rPr>
            </w:pPr>
            <w:r>
              <w:rPr>
                <w:b w:val="0"/>
                <w:color w:val="2C2F34"/>
              </w:rPr>
              <w:t>Desacoplamiento.</w:t>
            </w:r>
          </w:p>
          <w:p w14:paraId="000004EC" w14:textId="77777777" w:rsidR="00172861" w:rsidRDefault="00000000">
            <w:pPr>
              <w:numPr>
                <w:ilvl w:val="0"/>
                <w:numId w:val="3"/>
              </w:numPr>
              <w:jc w:val="both"/>
              <w:rPr>
                <w:b w:val="0"/>
                <w:color w:val="2C2F34"/>
              </w:rPr>
            </w:pPr>
            <w:r>
              <w:rPr>
                <w:b w:val="0"/>
                <w:color w:val="2C2F34"/>
              </w:rPr>
              <w:t>En tránsito.</w:t>
            </w:r>
          </w:p>
          <w:p w14:paraId="000004ED" w14:textId="77777777" w:rsidR="00172861" w:rsidRDefault="00000000">
            <w:pPr>
              <w:numPr>
                <w:ilvl w:val="0"/>
                <w:numId w:val="3"/>
              </w:numPr>
              <w:jc w:val="both"/>
              <w:rPr>
                <w:b w:val="0"/>
                <w:color w:val="2C2F34"/>
              </w:rPr>
            </w:pPr>
            <w:r>
              <w:rPr>
                <w:b w:val="0"/>
                <w:color w:val="2C2F34"/>
              </w:rPr>
              <w:t>De ciclo.</w:t>
            </w:r>
          </w:p>
          <w:p w14:paraId="000004EE" w14:textId="77777777" w:rsidR="00172861" w:rsidRDefault="00000000">
            <w:pPr>
              <w:numPr>
                <w:ilvl w:val="0"/>
                <w:numId w:val="3"/>
              </w:numPr>
              <w:jc w:val="both"/>
              <w:rPr>
                <w:b w:val="0"/>
                <w:color w:val="2C2F34"/>
              </w:rPr>
            </w:pPr>
            <w:r>
              <w:rPr>
                <w:b w:val="0"/>
                <w:color w:val="2C2F34"/>
              </w:rPr>
              <w:t>Estacional.</w:t>
            </w:r>
          </w:p>
          <w:p w14:paraId="000004EF" w14:textId="77777777" w:rsidR="00172861" w:rsidRDefault="00000000">
            <w:pPr>
              <w:numPr>
                <w:ilvl w:val="0"/>
                <w:numId w:val="3"/>
              </w:numPr>
              <w:jc w:val="both"/>
              <w:rPr>
                <w:b w:val="0"/>
                <w:color w:val="2C2F34"/>
              </w:rPr>
            </w:pPr>
            <w:r>
              <w:rPr>
                <w:b w:val="0"/>
                <w:color w:val="2C2F34"/>
              </w:rPr>
              <w:t>En ductos.</w:t>
            </w:r>
          </w:p>
          <w:p w14:paraId="000004F0" w14:textId="77777777" w:rsidR="00172861" w:rsidRDefault="00000000">
            <w:pPr>
              <w:numPr>
                <w:ilvl w:val="0"/>
                <w:numId w:val="3"/>
              </w:numPr>
              <w:jc w:val="both"/>
              <w:rPr>
                <w:b w:val="0"/>
                <w:color w:val="2C2F34"/>
              </w:rPr>
            </w:pPr>
            <w:r>
              <w:rPr>
                <w:b w:val="0"/>
                <w:color w:val="2C2F34"/>
              </w:rPr>
              <w:t>Para la especulación.</w:t>
            </w:r>
          </w:p>
          <w:p w14:paraId="000004F1" w14:textId="77777777" w:rsidR="00172861" w:rsidRDefault="00000000">
            <w:pPr>
              <w:numPr>
                <w:ilvl w:val="0"/>
                <w:numId w:val="3"/>
              </w:numPr>
              <w:jc w:val="both"/>
              <w:rPr>
                <w:b w:val="0"/>
                <w:color w:val="2C2F34"/>
              </w:rPr>
            </w:pPr>
            <w:r>
              <w:rPr>
                <w:b w:val="0"/>
                <w:color w:val="2C2F34"/>
              </w:rPr>
              <w:t>De naturaleza regular o cíclica.</w:t>
            </w:r>
          </w:p>
          <w:p w14:paraId="000004F2" w14:textId="77777777" w:rsidR="00172861" w:rsidRDefault="00000000">
            <w:pPr>
              <w:numPr>
                <w:ilvl w:val="0"/>
                <w:numId w:val="3"/>
              </w:numPr>
              <w:jc w:val="both"/>
              <w:rPr>
                <w:b w:val="0"/>
                <w:color w:val="2C2F34"/>
              </w:rPr>
            </w:pPr>
            <w:r>
              <w:rPr>
                <w:b w:val="0"/>
                <w:color w:val="2C2F34"/>
              </w:rPr>
              <w:lastRenderedPageBreak/>
              <w:t>De seguridad.</w:t>
            </w:r>
          </w:p>
          <w:p w14:paraId="000004F3" w14:textId="77777777" w:rsidR="00172861" w:rsidRDefault="00000000">
            <w:pPr>
              <w:numPr>
                <w:ilvl w:val="0"/>
                <w:numId w:val="3"/>
              </w:numPr>
              <w:jc w:val="both"/>
              <w:rPr>
                <w:color w:val="2C2F34"/>
              </w:rPr>
            </w:pPr>
            <w:r>
              <w:rPr>
                <w:b w:val="0"/>
                <w:color w:val="2C2F34"/>
              </w:rPr>
              <w:t>De existencias obsoletas.</w:t>
            </w:r>
          </w:p>
        </w:tc>
        <w:tc>
          <w:tcPr>
            <w:tcW w:w="3120" w:type="dxa"/>
            <w:shd w:val="clear" w:color="auto" w:fill="auto"/>
            <w:tcMar>
              <w:top w:w="100" w:type="dxa"/>
              <w:left w:w="100" w:type="dxa"/>
              <w:bottom w:w="100" w:type="dxa"/>
              <w:right w:w="100" w:type="dxa"/>
            </w:tcMar>
          </w:tcPr>
          <w:p w14:paraId="000004F5" w14:textId="77777777" w:rsidR="00172861" w:rsidRDefault="00000000">
            <w:pPr>
              <w:widowControl w:val="0"/>
            </w:pPr>
            <w:r>
              <w:lastRenderedPageBreak/>
              <w:t>Ajuste de inventarios</w:t>
            </w:r>
          </w:p>
          <w:p w14:paraId="000004F6" w14:textId="77777777" w:rsidR="00172861" w:rsidRDefault="00000000">
            <w:pPr>
              <w:widowControl w:val="0"/>
              <w:rPr>
                <w:color w:val="666666"/>
              </w:rPr>
            </w:pPr>
            <w:r>
              <w:rPr>
                <w:noProof/>
                <w:color w:val="666666"/>
              </w:rPr>
              <w:drawing>
                <wp:inline distT="114300" distB="114300" distL="114300" distR="114300" wp14:anchorId="4902DEB2" wp14:editId="0E26368C">
                  <wp:extent cx="1691072" cy="1700213"/>
                  <wp:effectExtent l="0" t="0" r="0" b="0"/>
                  <wp:docPr id="9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2" cstate="print">
                            <a:extLst>
                              <a:ext uri="{28A0092B-C50C-407E-A947-70E740481C1C}">
                                <a14:useLocalDpi xmlns:a14="http://schemas.microsoft.com/office/drawing/2010/main"/>
                              </a:ext>
                            </a:extLst>
                          </a:blip>
                          <a:srcRect/>
                          <a:stretch>
                            <a:fillRect/>
                          </a:stretch>
                        </pic:blipFill>
                        <pic:spPr>
                          <a:xfrm>
                            <a:off x="0" y="0"/>
                            <a:ext cx="1691072" cy="1700213"/>
                          </a:xfrm>
                          <a:prstGeom prst="rect">
                            <a:avLst/>
                          </a:prstGeom>
                          <a:ln/>
                        </pic:spPr>
                      </pic:pic>
                    </a:graphicData>
                  </a:graphic>
                </wp:inline>
              </w:drawing>
            </w:r>
          </w:p>
          <w:p w14:paraId="000004F7" w14:textId="77777777" w:rsidR="00172861" w:rsidRDefault="00000000">
            <w:pPr>
              <w:widowControl w:val="0"/>
              <w:rPr>
                <w:color w:val="666666"/>
              </w:rPr>
            </w:pPr>
            <w:hyperlink r:id="rId143">
              <w:r>
                <w:rPr>
                  <w:color w:val="1155CC"/>
                  <w:u w:val="single"/>
                </w:rPr>
                <w:t>https://img.freepik.com/vector-gratis/ilustracion-concepto-hoja-calculo_114360-736.jpg?w=740&amp;t=st=1667351863~exp=166735246</w:t>
              </w:r>
              <w:r>
                <w:rPr>
                  <w:color w:val="1155CC"/>
                  <w:u w:val="single"/>
                </w:rPr>
                <w:lastRenderedPageBreak/>
                <w:t>3~hmac=6921fc8a27d42ecc5275e6de2d463fa945bb4d90fbf7c52543c470e1404b0731</w:t>
              </w:r>
            </w:hyperlink>
          </w:p>
          <w:p w14:paraId="000004F8" w14:textId="77777777" w:rsidR="00172861" w:rsidRDefault="00000000">
            <w:r>
              <w:t xml:space="preserve">Nota. Elaborar imagen </w:t>
            </w:r>
          </w:p>
          <w:p w14:paraId="000004F9" w14:textId="77777777" w:rsidR="00172861" w:rsidRDefault="00000000">
            <w:pPr>
              <w:widowControl w:val="0"/>
            </w:pPr>
            <w:r>
              <w:t>228116_i38</w:t>
            </w:r>
          </w:p>
        </w:tc>
      </w:tr>
    </w:tbl>
    <w:p w14:paraId="000004FA" w14:textId="77777777" w:rsidR="00172861" w:rsidRDefault="00172861">
      <w:pPr>
        <w:spacing w:line="240" w:lineRule="auto"/>
        <w:rPr>
          <w:color w:val="2C2F34"/>
        </w:rPr>
      </w:pPr>
    </w:p>
    <w:p w14:paraId="000004FB" w14:textId="77777777" w:rsidR="00172861" w:rsidRDefault="00172861">
      <w:pPr>
        <w:spacing w:line="240" w:lineRule="auto"/>
        <w:jc w:val="both"/>
        <w:rPr>
          <w:color w:val="2C2F34"/>
        </w:rPr>
      </w:pPr>
    </w:p>
    <w:bookmarkStart w:id="55" w:name="_heading=h.avg0gswk1gtw" w:colFirst="0" w:colLast="0"/>
    <w:bookmarkEnd w:id="55"/>
    <w:p w14:paraId="000004FC" w14:textId="77777777" w:rsidR="00172861" w:rsidRDefault="00000000">
      <w:pPr>
        <w:keepNext/>
        <w:keepLines/>
        <w:spacing w:before="320" w:after="80" w:line="240" w:lineRule="auto"/>
        <w:jc w:val="both"/>
        <w:rPr>
          <w:b/>
          <w:color w:val="434343"/>
        </w:rPr>
      </w:pPr>
      <w:sdt>
        <w:sdtPr>
          <w:tag w:val="goog_rdk_35"/>
          <w:id w:val="-2078968399"/>
        </w:sdtPr>
        <w:sdtContent>
          <w:del w:id="56" w:author="Laura Murcia" w:date="2023-02-08T17:58:00Z">
            <w:r>
              <w:rPr>
                <w:b/>
                <w:color w:val="FF0000"/>
              </w:rPr>
              <w:delText xml:space="preserve">7.1. </w:delText>
            </w:r>
          </w:del>
        </w:sdtContent>
      </w:sdt>
      <w:r>
        <w:rPr>
          <w:b/>
          <w:color w:val="434343"/>
        </w:rPr>
        <w:t>Clasificación de los Inventarios</w:t>
      </w:r>
    </w:p>
    <w:p w14:paraId="000004FD" w14:textId="77777777" w:rsidR="00172861" w:rsidRDefault="00172861">
      <w:pPr>
        <w:keepNext/>
        <w:keepLines/>
        <w:spacing w:before="320" w:after="80" w:line="240" w:lineRule="auto"/>
        <w:ind w:left="420"/>
        <w:jc w:val="both"/>
        <w:rPr>
          <w:color w:val="434343"/>
        </w:rPr>
      </w:pPr>
      <w:bookmarkStart w:id="57" w:name="_heading=h.7m13drwg1ip1" w:colFirst="0" w:colLast="0"/>
      <w:bookmarkEnd w:id="57"/>
    </w:p>
    <w:tbl>
      <w:tblPr>
        <w:tblStyle w:val="afffffffffffffffffffffffffffffe"/>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172861" w14:paraId="34E800AE" w14:textId="77777777">
        <w:tc>
          <w:tcPr>
            <w:tcW w:w="4670" w:type="dxa"/>
            <w:shd w:val="clear" w:color="auto" w:fill="C9DAF8"/>
            <w:tcMar>
              <w:top w:w="100" w:type="dxa"/>
              <w:left w:w="100" w:type="dxa"/>
              <w:bottom w:w="100" w:type="dxa"/>
              <w:right w:w="100" w:type="dxa"/>
            </w:tcMar>
          </w:tcPr>
          <w:p w14:paraId="000004FE" w14:textId="77777777" w:rsidR="00172861" w:rsidRDefault="00000000">
            <w:pPr>
              <w:widowControl w:val="0"/>
            </w:pPr>
            <w:r>
              <w:t>Tipo de recurso</w:t>
            </w:r>
          </w:p>
        </w:tc>
        <w:tc>
          <w:tcPr>
            <w:tcW w:w="8742" w:type="dxa"/>
            <w:shd w:val="clear" w:color="auto" w:fill="C9DAF8"/>
            <w:tcMar>
              <w:top w:w="100" w:type="dxa"/>
              <w:left w:w="100" w:type="dxa"/>
              <w:bottom w:w="100" w:type="dxa"/>
              <w:right w:w="100" w:type="dxa"/>
            </w:tcMar>
          </w:tcPr>
          <w:p w14:paraId="000004FF" w14:textId="77777777" w:rsidR="00172861" w:rsidRDefault="00000000">
            <w:pPr>
              <w:keepNext/>
              <w:keepLines/>
              <w:widowControl w:val="0"/>
              <w:spacing w:after="60"/>
              <w:jc w:val="center"/>
            </w:pPr>
            <w:bookmarkStart w:id="58" w:name="_heading=h.147n2zr" w:colFirst="0" w:colLast="0"/>
            <w:bookmarkEnd w:id="58"/>
            <w:r>
              <w:t>Tarjetas Animadas</w:t>
            </w:r>
          </w:p>
        </w:tc>
      </w:tr>
      <w:tr w:rsidR="00172861" w14:paraId="436ED021" w14:textId="77777777">
        <w:tc>
          <w:tcPr>
            <w:tcW w:w="4670" w:type="dxa"/>
            <w:shd w:val="clear" w:color="auto" w:fill="auto"/>
            <w:tcMar>
              <w:top w:w="100" w:type="dxa"/>
              <w:left w:w="100" w:type="dxa"/>
              <w:bottom w:w="100" w:type="dxa"/>
              <w:right w:w="100" w:type="dxa"/>
            </w:tcMar>
          </w:tcPr>
          <w:p w14:paraId="00000500" w14:textId="77777777" w:rsidR="00172861" w:rsidRDefault="00000000">
            <w:pPr>
              <w:widowControl w:val="0"/>
            </w:pPr>
            <w:r>
              <w:t>Introducción</w:t>
            </w:r>
          </w:p>
        </w:tc>
        <w:tc>
          <w:tcPr>
            <w:tcW w:w="8742" w:type="dxa"/>
            <w:shd w:val="clear" w:color="auto" w:fill="auto"/>
            <w:tcMar>
              <w:top w:w="100" w:type="dxa"/>
              <w:left w:w="100" w:type="dxa"/>
              <w:bottom w:w="100" w:type="dxa"/>
              <w:right w:w="100" w:type="dxa"/>
            </w:tcMar>
          </w:tcPr>
          <w:p w14:paraId="00000501" w14:textId="77777777" w:rsidR="00172861" w:rsidRDefault="00000000">
            <w:pPr>
              <w:widowControl w:val="0"/>
              <w:rPr>
                <w:b w:val="0"/>
                <w:color w:val="999999"/>
              </w:rPr>
            </w:pPr>
            <w:r>
              <w:rPr>
                <w:b w:val="0"/>
                <w:color w:val="2C2F34"/>
              </w:rPr>
              <w:t>A continuación, se muestra la clasificación de inventarios según tipo de inventario, producto, función y logística.</w:t>
            </w:r>
          </w:p>
        </w:tc>
      </w:tr>
      <w:tr w:rsidR="00172861" w14:paraId="0D334F51" w14:textId="77777777">
        <w:tc>
          <w:tcPr>
            <w:tcW w:w="4670" w:type="dxa"/>
            <w:shd w:val="clear" w:color="auto" w:fill="auto"/>
            <w:tcMar>
              <w:top w:w="100" w:type="dxa"/>
              <w:left w:w="100" w:type="dxa"/>
              <w:bottom w:w="100" w:type="dxa"/>
              <w:right w:w="100" w:type="dxa"/>
            </w:tcMar>
          </w:tcPr>
          <w:p w14:paraId="00000502" w14:textId="77777777" w:rsidR="00172861" w:rsidRDefault="00000000">
            <w:pPr>
              <w:widowControl w:val="0"/>
            </w:pPr>
            <w:r>
              <w:rPr>
                <w:color w:val="2C2F34"/>
              </w:rPr>
              <w:t>Tipo de Inventario</w:t>
            </w:r>
          </w:p>
          <w:p w14:paraId="00000503" w14:textId="77777777" w:rsidR="00172861" w:rsidRDefault="00000000">
            <w:pPr>
              <w:widowControl w:val="0"/>
              <w:jc w:val="center"/>
            </w:pPr>
            <w:r>
              <w:rPr>
                <w:noProof/>
              </w:rPr>
              <w:lastRenderedPageBreak/>
              <w:drawing>
                <wp:inline distT="114300" distB="114300" distL="114300" distR="114300" wp14:anchorId="6B075134" wp14:editId="12C32883">
                  <wp:extent cx="2215515" cy="2215515"/>
                  <wp:effectExtent l="0" t="0" r="0" b="0"/>
                  <wp:docPr id="96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4" cstate="print">
                            <a:extLst>
                              <a:ext uri="{28A0092B-C50C-407E-A947-70E740481C1C}">
                                <a14:useLocalDpi xmlns:a14="http://schemas.microsoft.com/office/drawing/2010/main"/>
                              </a:ext>
                            </a:extLst>
                          </a:blip>
                          <a:srcRect/>
                          <a:stretch>
                            <a:fillRect/>
                          </a:stretch>
                        </pic:blipFill>
                        <pic:spPr>
                          <a:xfrm>
                            <a:off x="0" y="0"/>
                            <a:ext cx="2215515" cy="2215515"/>
                          </a:xfrm>
                          <a:prstGeom prst="rect">
                            <a:avLst/>
                          </a:prstGeom>
                          <a:ln/>
                        </pic:spPr>
                      </pic:pic>
                    </a:graphicData>
                  </a:graphic>
                </wp:inline>
              </w:drawing>
            </w:r>
          </w:p>
          <w:p w14:paraId="00000504" w14:textId="77777777" w:rsidR="00172861" w:rsidRDefault="00000000">
            <w:pPr>
              <w:widowControl w:val="0"/>
            </w:pPr>
            <w:hyperlink r:id="rId145">
              <w:r>
                <w:rPr>
                  <w:color w:val="1155CC"/>
                  <w:u w:val="single"/>
                </w:rPr>
                <w:t>https://img.freepik.com/vector-gratis/operaciones-almacen-trabajadores-robots_3446-19.jpg?w=740&amp;t=st=1667397451~exp=1667398051~hmac=16df316c7176fd43fc5b9be4c3d91c13bfad2ff13ff1afd94c349aec1d1fd356</w:t>
              </w:r>
            </w:hyperlink>
          </w:p>
          <w:p w14:paraId="00000505" w14:textId="77777777" w:rsidR="00172861" w:rsidRDefault="00172861">
            <w:pPr>
              <w:widowControl w:val="0"/>
              <w:jc w:val="center"/>
            </w:pPr>
          </w:p>
          <w:p w14:paraId="00000506" w14:textId="77777777" w:rsidR="00172861" w:rsidRDefault="00000000">
            <w:pPr>
              <w:rPr>
                <w:b w:val="0"/>
              </w:rPr>
            </w:pPr>
            <w:r>
              <w:t>Nota</w:t>
            </w:r>
            <w:r>
              <w:rPr>
                <w:b w:val="0"/>
              </w:rPr>
              <w:t xml:space="preserve">. Elaborar imagen </w:t>
            </w:r>
          </w:p>
          <w:p w14:paraId="00000507" w14:textId="77777777" w:rsidR="00172861" w:rsidRDefault="00000000">
            <w:pPr>
              <w:widowControl w:val="0"/>
              <w:rPr>
                <w:b w:val="0"/>
              </w:rPr>
            </w:pPr>
            <w:r>
              <w:rPr>
                <w:b w:val="0"/>
              </w:rPr>
              <w:t>228116_i39</w:t>
            </w:r>
          </w:p>
          <w:p w14:paraId="00000508" w14:textId="77777777" w:rsidR="00172861" w:rsidRDefault="00172861">
            <w:pPr>
              <w:widowControl w:val="0"/>
            </w:pPr>
          </w:p>
        </w:tc>
        <w:tc>
          <w:tcPr>
            <w:tcW w:w="8742" w:type="dxa"/>
            <w:shd w:val="clear" w:color="auto" w:fill="auto"/>
            <w:tcMar>
              <w:top w:w="100" w:type="dxa"/>
              <w:left w:w="100" w:type="dxa"/>
              <w:bottom w:w="100" w:type="dxa"/>
              <w:right w:w="100" w:type="dxa"/>
            </w:tcMar>
          </w:tcPr>
          <w:p w14:paraId="00000509" w14:textId="77777777" w:rsidR="00172861" w:rsidRDefault="00000000">
            <w:pPr>
              <w:widowControl w:val="0"/>
              <w:rPr>
                <w:b w:val="0"/>
                <w:color w:val="999999"/>
              </w:rPr>
            </w:pPr>
            <w:r>
              <w:rPr>
                <w:b w:val="0"/>
                <w:color w:val="2C2F34"/>
              </w:rPr>
              <w:lastRenderedPageBreak/>
              <w:t>Tipo de Inventario</w:t>
            </w:r>
          </w:p>
          <w:p w14:paraId="0000050A" w14:textId="77777777" w:rsidR="00172861" w:rsidRDefault="00000000">
            <w:pPr>
              <w:widowControl w:val="0"/>
              <w:rPr>
                <w:b w:val="0"/>
                <w:color w:val="999999"/>
              </w:rPr>
            </w:pPr>
            <w:r>
              <w:rPr>
                <w:b w:val="0"/>
                <w:color w:val="2C2F34"/>
              </w:rPr>
              <w:t>Según su ubicación: físicos, intangibles.</w:t>
            </w:r>
          </w:p>
        </w:tc>
      </w:tr>
      <w:tr w:rsidR="00172861" w14:paraId="04769B4A" w14:textId="77777777">
        <w:tc>
          <w:tcPr>
            <w:tcW w:w="4670" w:type="dxa"/>
            <w:shd w:val="clear" w:color="auto" w:fill="auto"/>
            <w:tcMar>
              <w:top w:w="100" w:type="dxa"/>
              <w:left w:w="100" w:type="dxa"/>
              <w:bottom w:w="100" w:type="dxa"/>
              <w:right w:w="100" w:type="dxa"/>
            </w:tcMar>
          </w:tcPr>
          <w:p w14:paraId="0000050B" w14:textId="77777777" w:rsidR="00172861" w:rsidRDefault="00000000">
            <w:pPr>
              <w:widowControl w:val="0"/>
              <w:rPr>
                <w:color w:val="999999"/>
              </w:rPr>
            </w:pPr>
            <w:r>
              <w:rPr>
                <w:color w:val="2C2F34"/>
              </w:rPr>
              <w:t>Tipo de Producto</w:t>
            </w:r>
          </w:p>
          <w:p w14:paraId="0000050C" w14:textId="77777777" w:rsidR="00172861" w:rsidRDefault="00172861">
            <w:pPr>
              <w:widowControl w:val="0"/>
              <w:jc w:val="center"/>
            </w:pPr>
          </w:p>
          <w:p w14:paraId="0000050D" w14:textId="77777777" w:rsidR="00172861" w:rsidRDefault="00000000">
            <w:pPr>
              <w:widowControl w:val="0"/>
              <w:jc w:val="center"/>
            </w:pPr>
            <w:r>
              <w:rPr>
                <w:noProof/>
              </w:rPr>
              <w:lastRenderedPageBreak/>
              <w:drawing>
                <wp:inline distT="114300" distB="114300" distL="114300" distR="114300" wp14:anchorId="63F5DD5D" wp14:editId="6A3A2654">
                  <wp:extent cx="2329815" cy="1856845"/>
                  <wp:effectExtent l="0" t="0" r="0" b="0"/>
                  <wp:docPr id="9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6" cstate="print">
                            <a:extLst>
                              <a:ext uri="{28A0092B-C50C-407E-A947-70E740481C1C}">
                                <a14:useLocalDpi xmlns:a14="http://schemas.microsoft.com/office/drawing/2010/main"/>
                              </a:ext>
                            </a:extLst>
                          </a:blip>
                          <a:srcRect/>
                          <a:stretch>
                            <a:fillRect/>
                          </a:stretch>
                        </pic:blipFill>
                        <pic:spPr>
                          <a:xfrm>
                            <a:off x="0" y="0"/>
                            <a:ext cx="2329815" cy="1856845"/>
                          </a:xfrm>
                          <a:prstGeom prst="rect">
                            <a:avLst/>
                          </a:prstGeom>
                          <a:ln/>
                        </pic:spPr>
                      </pic:pic>
                    </a:graphicData>
                  </a:graphic>
                </wp:inline>
              </w:drawing>
            </w:r>
          </w:p>
          <w:p w14:paraId="0000050E" w14:textId="77777777" w:rsidR="00172861" w:rsidRDefault="00000000">
            <w:pPr>
              <w:widowControl w:val="0"/>
            </w:pPr>
            <w:hyperlink r:id="rId147">
              <w:r>
                <w:rPr>
                  <w:color w:val="1155CC"/>
                  <w:u w:val="single"/>
                </w:rPr>
                <w:t>https://img.freepik.com/vector-premium/configurar-gestion-recuento-inventario-fisico_1016-3578.jpg?w=740</w:t>
              </w:r>
            </w:hyperlink>
          </w:p>
          <w:p w14:paraId="0000050F" w14:textId="77777777" w:rsidR="00172861" w:rsidRDefault="00172861">
            <w:pPr>
              <w:widowControl w:val="0"/>
            </w:pPr>
          </w:p>
          <w:p w14:paraId="00000510" w14:textId="77777777" w:rsidR="00172861" w:rsidRDefault="00172861">
            <w:pPr>
              <w:widowControl w:val="0"/>
              <w:jc w:val="center"/>
            </w:pPr>
          </w:p>
          <w:p w14:paraId="00000511" w14:textId="77777777" w:rsidR="00172861" w:rsidRDefault="00000000">
            <w:pPr>
              <w:rPr>
                <w:b w:val="0"/>
              </w:rPr>
            </w:pPr>
            <w:r>
              <w:t xml:space="preserve">Nota. </w:t>
            </w:r>
            <w:r>
              <w:rPr>
                <w:b w:val="0"/>
              </w:rPr>
              <w:t xml:space="preserve">Elaborar imagen </w:t>
            </w:r>
          </w:p>
          <w:p w14:paraId="00000512" w14:textId="77777777" w:rsidR="00172861" w:rsidRDefault="00000000">
            <w:pPr>
              <w:widowControl w:val="0"/>
              <w:rPr>
                <w:b w:val="0"/>
              </w:rPr>
            </w:pPr>
            <w:r>
              <w:rPr>
                <w:b w:val="0"/>
              </w:rPr>
              <w:t>228116_i40</w:t>
            </w:r>
          </w:p>
        </w:tc>
        <w:tc>
          <w:tcPr>
            <w:tcW w:w="8742" w:type="dxa"/>
            <w:shd w:val="clear" w:color="auto" w:fill="auto"/>
            <w:tcMar>
              <w:top w:w="100" w:type="dxa"/>
              <w:left w:w="100" w:type="dxa"/>
              <w:bottom w:w="100" w:type="dxa"/>
              <w:right w:w="100" w:type="dxa"/>
            </w:tcMar>
          </w:tcPr>
          <w:p w14:paraId="00000513" w14:textId="77777777" w:rsidR="00172861" w:rsidRDefault="00000000">
            <w:pPr>
              <w:widowControl w:val="0"/>
              <w:rPr>
                <w:color w:val="2C2F34"/>
              </w:rPr>
            </w:pPr>
            <w:r>
              <w:rPr>
                <w:color w:val="2C2F34"/>
              </w:rPr>
              <w:lastRenderedPageBreak/>
              <w:t>Tipo de Producto</w:t>
            </w:r>
          </w:p>
          <w:p w14:paraId="00000514" w14:textId="77777777" w:rsidR="00172861" w:rsidRDefault="00172861">
            <w:pPr>
              <w:widowControl w:val="0"/>
              <w:rPr>
                <w:color w:val="2C2F34"/>
              </w:rPr>
            </w:pPr>
          </w:p>
          <w:p w14:paraId="00000515" w14:textId="77777777" w:rsidR="00172861" w:rsidRDefault="00000000">
            <w:pPr>
              <w:widowControl w:val="0"/>
              <w:rPr>
                <w:b w:val="0"/>
                <w:color w:val="2C2F34"/>
              </w:rPr>
            </w:pPr>
            <w:r>
              <w:rPr>
                <w:b w:val="0"/>
                <w:color w:val="2C2F34"/>
              </w:rPr>
              <w:t>Materias primas, productos en proceso de fabricación, productos terminados, suministros de fábrica.</w:t>
            </w:r>
          </w:p>
        </w:tc>
      </w:tr>
      <w:tr w:rsidR="00172861" w14:paraId="55301696" w14:textId="77777777">
        <w:tc>
          <w:tcPr>
            <w:tcW w:w="4670" w:type="dxa"/>
            <w:shd w:val="clear" w:color="auto" w:fill="auto"/>
            <w:tcMar>
              <w:top w:w="100" w:type="dxa"/>
              <w:left w:w="100" w:type="dxa"/>
              <w:bottom w:w="100" w:type="dxa"/>
              <w:right w:w="100" w:type="dxa"/>
            </w:tcMar>
          </w:tcPr>
          <w:p w14:paraId="00000516" w14:textId="77777777" w:rsidR="00172861" w:rsidRDefault="00000000">
            <w:pPr>
              <w:widowControl w:val="0"/>
              <w:rPr>
                <w:color w:val="999999"/>
              </w:rPr>
            </w:pPr>
            <w:r>
              <w:rPr>
                <w:color w:val="2C2F34"/>
              </w:rPr>
              <w:t>De acuerdo a su función</w:t>
            </w:r>
          </w:p>
          <w:p w14:paraId="00000517" w14:textId="77777777" w:rsidR="00172861" w:rsidRDefault="00000000">
            <w:pPr>
              <w:widowControl w:val="0"/>
              <w:jc w:val="center"/>
            </w:pPr>
            <w:r>
              <w:rPr>
                <w:noProof/>
              </w:rPr>
              <w:drawing>
                <wp:inline distT="114300" distB="114300" distL="114300" distR="114300" wp14:anchorId="53DD53C9" wp14:editId="6CE415BE">
                  <wp:extent cx="2828925" cy="1409700"/>
                  <wp:effectExtent l="0" t="0" r="0" b="0"/>
                  <wp:docPr id="9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8" cstate="print">
                            <a:extLst>
                              <a:ext uri="{28A0092B-C50C-407E-A947-70E740481C1C}">
                                <a14:useLocalDpi xmlns:a14="http://schemas.microsoft.com/office/drawing/2010/main"/>
                              </a:ext>
                            </a:extLst>
                          </a:blip>
                          <a:srcRect/>
                          <a:stretch>
                            <a:fillRect/>
                          </a:stretch>
                        </pic:blipFill>
                        <pic:spPr>
                          <a:xfrm>
                            <a:off x="0" y="0"/>
                            <a:ext cx="2828925" cy="1409700"/>
                          </a:xfrm>
                          <a:prstGeom prst="rect">
                            <a:avLst/>
                          </a:prstGeom>
                          <a:ln/>
                        </pic:spPr>
                      </pic:pic>
                    </a:graphicData>
                  </a:graphic>
                </wp:inline>
              </w:drawing>
            </w:r>
          </w:p>
          <w:p w14:paraId="00000518" w14:textId="77777777" w:rsidR="00172861" w:rsidRDefault="00000000">
            <w:pPr>
              <w:widowControl w:val="0"/>
            </w:pPr>
            <w:hyperlink r:id="rId149">
              <w:r>
                <w:rPr>
                  <w:color w:val="1155CC"/>
                  <w:u w:val="single"/>
                </w:rPr>
                <w:t>https://img.freepik.com/vector-</w:t>
              </w:r>
              <w:r>
                <w:rPr>
                  <w:color w:val="1155CC"/>
                  <w:u w:val="single"/>
                </w:rPr>
                <w:lastRenderedPageBreak/>
                <w:t>gratis/fondo-plano-produccion-farmaceutica_1284-74286.jpg?w=900&amp;t=st=1667397878~exp=1667398478~hmac=c25a9672fbdf2f8b5eeb2a72290f0aa230f3c3e8e02c745efec413d1d3e390cf</w:t>
              </w:r>
            </w:hyperlink>
          </w:p>
          <w:p w14:paraId="00000519" w14:textId="77777777" w:rsidR="00172861" w:rsidRDefault="00172861">
            <w:pPr>
              <w:widowControl w:val="0"/>
              <w:jc w:val="center"/>
            </w:pPr>
          </w:p>
          <w:p w14:paraId="0000051A" w14:textId="77777777" w:rsidR="00172861" w:rsidRDefault="00000000">
            <w:pPr>
              <w:rPr>
                <w:b w:val="0"/>
              </w:rPr>
            </w:pPr>
            <w:r>
              <w:t xml:space="preserve">Nota. </w:t>
            </w:r>
            <w:r>
              <w:rPr>
                <w:b w:val="0"/>
              </w:rPr>
              <w:t xml:space="preserve">Elaborar imagen </w:t>
            </w:r>
          </w:p>
          <w:p w14:paraId="0000051B" w14:textId="77777777" w:rsidR="00172861" w:rsidRDefault="00000000">
            <w:pPr>
              <w:widowControl w:val="0"/>
              <w:rPr>
                <w:b w:val="0"/>
              </w:rPr>
            </w:pPr>
            <w:r>
              <w:rPr>
                <w:b w:val="0"/>
              </w:rPr>
              <w:t>228116_i41</w:t>
            </w:r>
          </w:p>
          <w:p w14:paraId="0000051C" w14:textId="77777777" w:rsidR="00172861" w:rsidRDefault="00172861">
            <w:pPr>
              <w:widowControl w:val="0"/>
            </w:pPr>
          </w:p>
        </w:tc>
        <w:tc>
          <w:tcPr>
            <w:tcW w:w="8742" w:type="dxa"/>
            <w:shd w:val="clear" w:color="auto" w:fill="auto"/>
            <w:tcMar>
              <w:top w:w="100" w:type="dxa"/>
              <w:left w:w="100" w:type="dxa"/>
              <w:bottom w:w="100" w:type="dxa"/>
              <w:right w:w="100" w:type="dxa"/>
            </w:tcMar>
          </w:tcPr>
          <w:p w14:paraId="0000051D" w14:textId="77777777" w:rsidR="00172861" w:rsidRDefault="00000000">
            <w:pPr>
              <w:widowControl w:val="0"/>
              <w:rPr>
                <w:color w:val="2C2F34"/>
              </w:rPr>
            </w:pPr>
            <w:r>
              <w:rPr>
                <w:color w:val="2C2F34"/>
              </w:rPr>
              <w:lastRenderedPageBreak/>
              <w:t>De acuerdo a su función</w:t>
            </w:r>
          </w:p>
          <w:p w14:paraId="0000051E" w14:textId="77777777" w:rsidR="00172861" w:rsidRDefault="00172861">
            <w:pPr>
              <w:widowControl w:val="0"/>
              <w:rPr>
                <w:color w:val="2C2F34"/>
              </w:rPr>
            </w:pPr>
          </w:p>
          <w:p w14:paraId="0000051F" w14:textId="77777777" w:rsidR="00172861" w:rsidRDefault="00000000">
            <w:pPr>
              <w:widowControl w:val="0"/>
              <w:rPr>
                <w:b w:val="0"/>
                <w:color w:val="999999"/>
              </w:rPr>
            </w:pPr>
            <w:r>
              <w:rPr>
                <w:b w:val="0"/>
                <w:color w:val="2C2F34"/>
              </w:rPr>
              <w:t xml:space="preserve">De acuerdo a su función: seguridad o reserva, desacoplamiento, en tránsito, de ciclo, estacional. </w:t>
            </w:r>
          </w:p>
        </w:tc>
      </w:tr>
      <w:tr w:rsidR="00172861" w14:paraId="30DF54E1" w14:textId="77777777">
        <w:tc>
          <w:tcPr>
            <w:tcW w:w="4670" w:type="dxa"/>
            <w:shd w:val="clear" w:color="auto" w:fill="auto"/>
            <w:tcMar>
              <w:top w:w="100" w:type="dxa"/>
              <w:left w:w="100" w:type="dxa"/>
              <w:bottom w:w="100" w:type="dxa"/>
              <w:right w:w="100" w:type="dxa"/>
            </w:tcMar>
          </w:tcPr>
          <w:p w14:paraId="00000520" w14:textId="77777777" w:rsidR="00172861" w:rsidRDefault="00000000">
            <w:pPr>
              <w:widowControl w:val="0"/>
              <w:rPr>
                <w:color w:val="999999"/>
              </w:rPr>
            </w:pPr>
            <w:r>
              <w:rPr>
                <w:color w:val="2C2F34"/>
              </w:rPr>
              <w:t>Según la logística</w:t>
            </w:r>
          </w:p>
          <w:p w14:paraId="00000521" w14:textId="77777777" w:rsidR="00172861" w:rsidRDefault="00000000">
            <w:pPr>
              <w:widowControl w:val="0"/>
              <w:jc w:val="center"/>
            </w:pPr>
            <w:r>
              <w:rPr>
                <w:noProof/>
              </w:rPr>
              <w:drawing>
                <wp:inline distT="114300" distB="114300" distL="114300" distR="114300" wp14:anchorId="0522FE0E" wp14:editId="2A792572">
                  <wp:extent cx="2048828" cy="2272046"/>
                  <wp:effectExtent l="0" t="0" r="0" b="0"/>
                  <wp:docPr id="9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0" cstate="print">
                            <a:extLst>
                              <a:ext uri="{28A0092B-C50C-407E-A947-70E740481C1C}">
                                <a14:useLocalDpi xmlns:a14="http://schemas.microsoft.com/office/drawing/2010/main"/>
                              </a:ext>
                            </a:extLst>
                          </a:blip>
                          <a:srcRect/>
                          <a:stretch>
                            <a:fillRect/>
                          </a:stretch>
                        </pic:blipFill>
                        <pic:spPr>
                          <a:xfrm>
                            <a:off x="0" y="0"/>
                            <a:ext cx="2048828" cy="2272046"/>
                          </a:xfrm>
                          <a:prstGeom prst="rect">
                            <a:avLst/>
                          </a:prstGeom>
                          <a:ln/>
                        </pic:spPr>
                      </pic:pic>
                    </a:graphicData>
                  </a:graphic>
                </wp:inline>
              </w:drawing>
            </w:r>
          </w:p>
          <w:p w14:paraId="00000522" w14:textId="77777777" w:rsidR="00172861" w:rsidRDefault="00000000">
            <w:pPr>
              <w:widowControl w:val="0"/>
            </w:pPr>
            <w:hyperlink r:id="rId151">
              <w:r>
                <w:rPr>
                  <w:color w:val="1155CC"/>
                  <w:u w:val="single"/>
                </w:rPr>
                <w:t>https://img.freepik.com/vector-gratis/infografia-automatizada-almacenes_1284-</w:t>
              </w:r>
              <w:r>
                <w:rPr>
                  <w:color w:val="1155CC"/>
                  <w:u w:val="single"/>
                </w:rPr>
                <w:lastRenderedPageBreak/>
                <w:t>32653.jpg?w=740&amp;t=st=1667397961~exp=1667398561~hmac=28b2be84623efc8ae4472a9376dbdcf1b0a97fcfc2f322547b76d79886d7064a</w:t>
              </w:r>
            </w:hyperlink>
          </w:p>
          <w:p w14:paraId="00000523" w14:textId="77777777" w:rsidR="00172861" w:rsidRDefault="00172861">
            <w:pPr>
              <w:widowControl w:val="0"/>
            </w:pPr>
          </w:p>
          <w:p w14:paraId="00000524" w14:textId="77777777" w:rsidR="00172861" w:rsidRDefault="00000000">
            <w:pPr>
              <w:rPr>
                <w:b w:val="0"/>
              </w:rPr>
            </w:pPr>
            <w:r>
              <w:t xml:space="preserve">Nota. </w:t>
            </w:r>
            <w:r>
              <w:rPr>
                <w:b w:val="0"/>
              </w:rPr>
              <w:t xml:space="preserve">Elaborar imagen </w:t>
            </w:r>
          </w:p>
          <w:p w14:paraId="00000525" w14:textId="77777777" w:rsidR="00172861" w:rsidRDefault="00000000">
            <w:pPr>
              <w:widowControl w:val="0"/>
              <w:rPr>
                <w:b w:val="0"/>
              </w:rPr>
            </w:pPr>
            <w:r>
              <w:rPr>
                <w:b w:val="0"/>
              </w:rPr>
              <w:t>228116_i42</w:t>
            </w:r>
          </w:p>
        </w:tc>
        <w:tc>
          <w:tcPr>
            <w:tcW w:w="8742" w:type="dxa"/>
            <w:shd w:val="clear" w:color="auto" w:fill="auto"/>
            <w:tcMar>
              <w:top w:w="100" w:type="dxa"/>
              <w:left w:w="100" w:type="dxa"/>
              <w:bottom w:w="100" w:type="dxa"/>
              <w:right w:w="100" w:type="dxa"/>
            </w:tcMar>
          </w:tcPr>
          <w:p w14:paraId="00000526" w14:textId="77777777" w:rsidR="00172861" w:rsidRDefault="00000000">
            <w:pPr>
              <w:widowControl w:val="0"/>
              <w:rPr>
                <w:color w:val="999999"/>
              </w:rPr>
            </w:pPr>
            <w:r>
              <w:rPr>
                <w:color w:val="2C2F34"/>
              </w:rPr>
              <w:lastRenderedPageBreak/>
              <w:t>Según la logística</w:t>
            </w:r>
          </w:p>
          <w:p w14:paraId="00000527" w14:textId="77777777" w:rsidR="00172861" w:rsidRDefault="00172861">
            <w:pPr>
              <w:widowControl w:val="0"/>
              <w:rPr>
                <w:color w:val="2C2F34"/>
              </w:rPr>
            </w:pPr>
          </w:p>
          <w:p w14:paraId="00000528" w14:textId="77777777" w:rsidR="00172861" w:rsidRDefault="00000000">
            <w:pPr>
              <w:widowControl w:val="0"/>
              <w:rPr>
                <w:b w:val="0"/>
                <w:color w:val="999999"/>
              </w:rPr>
            </w:pPr>
            <w:r>
              <w:rPr>
                <w:b w:val="0"/>
                <w:color w:val="2C2F34"/>
              </w:rPr>
              <w:t>Ductos, especulación, naturaleza regular o cíclica, de seguridad, existencias obsoletas o muertas.</w:t>
            </w:r>
          </w:p>
          <w:p w14:paraId="00000529" w14:textId="77777777" w:rsidR="00172861" w:rsidRDefault="00172861">
            <w:pPr>
              <w:widowControl w:val="0"/>
              <w:rPr>
                <w:b w:val="0"/>
                <w:color w:val="999999"/>
              </w:rPr>
            </w:pPr>
          </w:p>
          <w:p w14:paraId="0000052A" w14:textId="77777777" w:rsidR="00172861" w:rsidRDefault="00172861">
            <w:pPr>
              <w:widowControl w:val="0"/>
              <w:rPr>
                <w:color w:val="999999"/>
              </w:rPr>
            </w:pPr>
          </w:p>
          <w:p w14:paraId="0000052B" w14:textId="77777777" w:rsidR="00172861" w:rsidRDefault="00172861">
            <w:pPr>
              <w:widowControl w:val="0"/>
              <w:rPr>
                <w:color w:val="999999"/>
              </w:rPr>
            </w:pPr>
          </w:p>
        </w:tc>
      </w:tr>
    </w:tbl>
    <w:p w14:paraId="0000052C" w14:textId="77777777" w:rsidR="00172861" w:rsidRDefault="00172861">
      <w:pPr>
        <w:spacing w:line="240" w:lineRule="auto"/>
        <w:rPr>
          <w:color w:val="2C2F34"/>
        </w:rPr>
      </w:pPr>
    </w:p>
    <w:p w14:paraId="0000052D" w14:textId="77777777" w:rsidR="00172861" w:rsidRDefault="00172861">
      <w:pPr>
        <w:spacing w:line="240" w:lineRule="auto"/>
        <w:jc w:val="both"/>
        <w:rPr>
          <w:b/>
        </w:rPr>
      </w:pPr>
    </w:p>
    <w:p w14:paraId="0000052E" w14:textId="77777777" w:rsidR="00172861" w:rsidRDefault="00172861">
      <w:pPr>
        <w:spacing w:line="240" w:lineRule="auto"/>
        <w:ind w:left="420"/>
        <w:jc w:val="both"/>
        <w:rPr>
          <w:b/>
        </w:rPr>
      </w:pPr>
    </w:p>
    <w:p w14:paraId="0000052F" w14:textId="77777777" w:rsidR="00172861" w:rsidRDefault="00000000">
      <w:pPr>
        <w:spacing w:line="240" w:lineRule="auto"/>
        <w:jc w:val="both"/>
        <w:rPr>
          <w:b/>
        </w:rPr>
      </w:pPr>
      <w:sdt>
        <w:sdtPr>
          <w:tag w:val="goog_rdk_37"/>
          <w:id w:val="93364595"/>
        </w:sdtPr>
        <w:sdtContent>
          <w:del w:id="59" w:author="Laura Murcia" w:date="2023-02-08T17:58:00Z">
            <w:r>
              <w:rPr>
                <w:b/>
                <w:color w:val="FF0000"/>
              </w:rPr>
              <w:delText>7.2.</w:delText>
            </w:r>
            <w:r>
              <w:rPr>
                <w:b/>
              </w:rPr>
              <w:delText xml:space="preserve"> </w:delText>
            </w:r>
          </w:del>
        </w:sdtContent>
      </w:sdt>
      <w:r>
        <w:rPr>
          <w:b/>
        </w:rPr>
        <w:t>Paso a paso para implementar un inventario</w:t>
      </w:r>
    </w:p>
    <w:p w14:paraId="00000530" w14:textId="77777777" w:rsidR="00172861" w:rsidRDefault="00172861">
      <w:pPr>
        <w:spacing w:line="240" w:lineRule="auto"/>
      </w:pPr>
    </w:p>
    <w:p w14:paraId="00000531" w14:textId="77777777" w:rsidR="00172861" w:rsidRDefault="00172861">
      <w:pPr>
        <w:spacing w:line="240" w:lineRule="auto"/>
      </w:pPr>
    </w:p>
    <w:tbl>
      <w:tblPr>
        <w:tblStyle w:val="affffffffffffffffffffffffffffff"/>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10860"/>
      </w:tblGrid>
      <w:tr w:rsidR="00172861" w14:paraId="0B0DE629" w14:textId="77777777">
        <w:tc>
          <w:tcPr>
            <w:tcW w:w="2550" w:type="dxa"/>
            <w:shd w:val="clear" w:color="auto" w:fill="C9DAF8"/>
            <w:tcMar>
              <w:top w:w="100" w:type="dxa"/>
              <w:left w:w="100" w:type="dxa"/>
              <w:bottom w:w="100" w:type="dxa"/>
              <w:right w:w="100" w:type="dxa"/>
            </w:tcMar>
          </w:tcPr>
          <w:p w14:paraId="00000532" w14:textId="77777777" w:rsidR="00172861" w:rsidRDefault="00000000">
            <w:pPr>
              <w:widowControl w:val="0"/>
              <w:jc w:val="center"/>
            </w:pPr>
            <w:r>
              <w:t>Tipo de recurso</w:t>
            </w:r>
          </w:p>
        </w:tc>
        <w:tc>
          <w:tcPr>
            <w:tcW w:w="10860" w:type="dxa"/>
            <w:shd w:val="clear" w:color="auto" w:fill="C9DAF8"/>
            <w:tcMar>
              <w:top w:w="100" w:type="dxa"/>
              <w:left w:w="100" w:type="dxa"/>
              <w:bottom w:w="100" w:type="dxa"/>
              <w:right w:w="100" w:type="dxa"/>
            </w:tcMar>
          </w:tcPr>
          <w:p w14:paraId="00000533" w14:textId="77777777" w:rsidR="00172861" w:rsidRDefault="00000000">
            <w:pPr>
              <w:keepNext/>
              <w:keepLines/>
              <w:widowControl w:val="0"/>
              <w:spacing w:after="60"/>
              <w:jc w:val="center"/>
            </w:pPr>
            <w:r>
              <w:t>Infografía estática</w:t>
            </w:r>
          </w:p>
        </w:tc>
      </w:tr>
      <w:tr w:rsidR="00172861" w14:paraId="2F436AA4" w14:textId="77777777">
        <w:tc>
          <w:tcPr>
            <w:tcW w:w="2550" w:type="dxa"/>
            <w:shd w:val="clear" w:color="auto" w:fill="auto"/>
            <w:tcMar>
              <w:top w:w="100" w:type="dxa"/>
              <w:left w:w="100" w:type="dxa"/>
              <w:bottom w:w="100" w:type="dxa"/>
              <w:right w:w="100" w:type="dxa"/>
            </w:tcMar>
          </w:tcPr>
          <w:p w14:paraId="00000534" w14:textId="77777777" w:rsidR="00172861" w:rsidRDefault="00000000">
            <w:pPr>
              <w:widowControl w:val="0"/>
              <w:rPr>
                <w:highlight w:val="yellow"/>
              </w:rPr>
            </w:pPr>
            <w:r>
              <w:t>Texto introductorio</w:t>
            </w:r>
          </w:p>
        </w:tc>
        <w:tc>
          <w:tcPr>
            <w:tcW w:w="10860" w:type="dxa"/>
            <w:shd w:val="clear" w:color="auto" w:fill="auto"/>
            <w:tcMar>
              <w:top w:w="100" w:type="dxa"/>
              <w:left w:w="100" w:type="dxa"/>
              <w:bottom w:w="100" w:type="dxa"/>
              <w:right w:w="100" w:type="dxa"/>
            </w:tcMar>
          </w:tcPr>
          <w:p w14:paraId="00000535" w14:textId="77777777" w:rsidR="00172861" w:rsidRDefault="00000000">
            <w:pPr>
              <w:jc w:val="both"/>
              <w:rPr>
                <w:b w:val="0"/>
              </w:rPr>
            </w:pPr>
            <w:r>
              <w:rPr>
                <w:b w:val="0"/>
              </w:rPr>
              <w:t xml:space="preserve">La gestión de activos hace referencia a la implementación de un aplicativo que permita ejercer control sobre los activos y garantice que a través de consultas se conozca su ubicación, valor real, depreciación, entre otros; por último, la administración se aplica de acuerdo con el método de control de inventarios que se implemente y rigurosidad con la que el equipo de trabajo hará seguimiento. </w:t>
            </w:r>
          </w:p>
          <w:p w14:paraId="00000536" w14:textId="77777777" w:rsidR="00172861" w:rsidRDefault="00172861">
            <w:pPr>
              <w:ind w:left="420"/>
              <w:jc w:val="both"/>
              <w:rPr>
                <w:b w:val="0"/>
              </w:rPr>
            </w:pPr>
          </w:p>
          <w:p w14:paraId="00000537" w14:textId="77777777" w:rsidR="00172861" w:rsidRDefault="00000000">
            <w:pPr>
              <w:jc w:val="both"/>
              <w:rPr>
                <w:b w:val="0"/>
                <w:color w:val="999999"/>
              </w:rPr>
            </w:pPr>
            <w:r>
              <w:rPr>
                <w:b w:val="0"/>
              </w:rPr>
              <w:t xml:space="preserve">Lo anterior se puede resumir de la siguiente manera: </w:t>
            </w:r>
          </w:p>
        </w:tc>
      </w:tr>
      <w:tr w:rsidR="00172861" w14:paraId="159F1EE9" w14:textId="77777777">
        <w:trPr>
          <w:trHeight w:val="420"/>
        </w:trPr>
        <w:tc>
          <w:tcPr>
            <w:tcW w:w="13410" w:type="dxa"/>
            <w:gridSpan w:val="2"/>
            <w:shd w:val="clear" w:color="auto" w:fill="auto"/>
            <w:tcMar>
              <w:top w:w="100" w:type="dxa"/>
              <w:left w:w="100" w:type="dxa"/>
              <w:bottom w:w="100" w:type="dxa"/>
              <w:right w:w="100" w:type="dxa"/>
            </w:tcMar>
          </w:tcPr>
          <w:p w14:paraId="00000538" w14:textId="77777777" w:rsidR="00172861" w:rsidRDefault="00000000">
            <w:pPr>
              <w:jc w:val="both"/>
              <w:rPr>
                <w:b w:val="0"/>
              </w:rPr>
            </w:pPr>
            <w:r>
              <w:t>Paso a paso para implementar un inventario</w:t>
            </w:r>
            <w:r>
              <w:rPr>
                <w:b w:val="0"/>
              </w:rPr>
              <w:t>:</w:t>
            </w:r>
          </w:p>
          <w:p w14:paraId="00000539" w14:textId="77777777" w:rsidR="00172861" w:rsidRDefault="00172861">
            <w:pPr>
              <w:widowControl w:val="0"/>
            </w:pPr>
          </w:p>
          <w:p w14:paraId="0000053A" w14:textId="77777777" w:rsidR="00172861" w:rsidRDefault="00000000">
            <w:pPr>
              <w:ind w:left="420"/>
              <w:jc w:val="both"/>
            </w:pPr>
            <w:sdt>
              <w:sdtPr>
                <w:tag w:val="goog_rdk_38"/>
                <w:id w:val="-1866597436"/>
              </w:sdtPr>
              <w:sdtContent>
                <w:commentRangeStart w:id="60"/>
              </w:sdtContent>
            </w:sdt>
            <w:sdt>
              <w:sdtPr>
                <w:tag w:val="goog_rdk_39"/>
                <w:id w:val="-175807627"/>
              </w:sdtPr>
              <w:sdtContent>
                <w:commentRangeStart w:id="61"/>
              </w:sdtContent>
            </w:sdt>
            <w:r>
              <w:rPr>
                <w:noProof/>
              </w:rPr>
              <w:drawing>
                <wp:inline distT="114300" distB="114300" distL="114300" distR="114300" wp14:anchorId="049E4F66" wp14:editId="4858AC62">
                  <wp:extent cx="8009573" cy="1495425"/>
                  <wp:effectExtent l="0" t="0" r="0" b="0"/>
                  <wp:docPr id="9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2"/>
                          <a:srcRect/>
                          <a:stretch>
                            <a:fillRect/>
                          </a:stretch>
                        </pic:blipFill>
                        <pic:spPr>
                          <a:xfrm>
                            <a:off x="0" y="0"/>
                            <a:ext cx="8009573" cy="1495425"/>
                          </a:xfrm>
                          <a:prstGeom prst="rect">
                            <a:avLst/>
                          </a:prstGeom>
                          <a:ln/>
                        </pic:spPr>
                      </pic:pic>
                    </a:graphicData>
                  </a:graphic>
                </wp:inline>
              </w:drawing>
            </w:r>
            <w:commentRangeEnd w:id="60"/>
            <w:r>
              <w:commentReference w:id="60"/>
            </w:r>
            <w:commentRangeEnd w:id="61"/>
            <w:r>
              <w:commentReference w:id="61"/>
            </w:r>
          </w:p>
          <w:p w14:paraId="0000053B" w14:textId="77777777" w:rsidR="00172861" w:rsidRDefault="00000000">
            <w:pPr>
              <w:rPr>
                <w:b w:val="0"/>
              </w:rPr>
            </w:pPr>
            <w:r>
              <w:rPr>
                <w:b w:val="0"/>
              </w:rPr>
              <w:t>Paso a paso para implementar un inventario. Fuente El autor, 2022.</w:t>
            </w:r>
          </w:p>
          <w:p w14:paraId="0000053C" w14:textId="77777777" w:rsidR="00172861" w:rsidRDefault="00000000">
            <w:pPr>
              <w:rPr>
                <w:b w:val="0"/>
              </w:rPr>
            </w:pPr>
            <w:r>
              <w:rPr>
                <w:b w:val="0"/>
              </w:rPr>
              <w:t xml:space="preserve"> </w:t>
            </w:r>
          </w:p>
          <w:p w14:paraId="0000053D" w14:textId="77777777" w:rsidR="00172861" w:rsidRDefault="00172861">
            <w:pPr>
              <w:rPr>
                <w:b w:val="0"/>
              </w:rPr>
            </w:pPr>
          </w:p>
          <w:p w14:paraId="0000053E" w14:textId="77777777" w:rsidR="00172861" w:rsidRDefault="00000000">
            <w:pPr>
              <w:jc w:val="both"/>
              <w:rPr>
                <w:b w:val="0"/>
              </w:rPr>
            </w:pPr>
            <w:r>
              <w:rPr>
                <w:b w:val="0"/>
              </w:rPr>
              <w:t>Para iniciar la implementación de un inventario se debe en primera medida identificar todos los elementos que componen los activos tangibles e intangibles de la organización, seguido se debe contar con un lugar en el cual se puedan almacenar los activos que no están en uso, tenerlos disponibles y en custodia; además, de tener un espacio físico en el cual se pueda ubicar el equipo de trabajo que garantice el seguimiento y control de cada uno de ellos.</w:t>
            </w:r>
          </w:p>
          <w:p w14:paraId="0000053F" w14:textId="77777777" w:rsidR="00172861" w:rsidRDefault="00172861"/>
        </w:tc>
      </w:tr>
      <w:tr w:rsidR="00172861" w14:paraId="1471A039" w14:textId="77777777">
        <w:tc>
          <w:tcPr>
            <w:tcW w:w="2550" w:type="dxa"/>
            <w:shd w:val="clear" w:color="auto" w:fill="auto"/>
            <w:tcMar>
              <w:top w:w="100" w:type="dxa"/>
              <w:left w:w="100" w:type="dxa"/>
              <w:bottom w:w="100" w:type="dxa"/>
              <w:right w:w="100" w:type="dxa"/>
            </w:tcMar>
          </w:tcPr>
          <w:p w14:paraId="00000541" w14:textId="77777777" w:rsidR="00172861" w:rsidRDefault="00000000">
            <w:pPr>
              <w:widowControl w:val="0"/>
            </w:pPr>
            <w:r>
              <w:lastRenderedPageBreak/>
              <w:t>Código de la imagen</w:t>
            </w:r>
          </w:p>
        </w:tc>
        <w:tc>
          <w:tcPr>
            <w:tcW w:w="10860" w:type="dxa"/>
            <w:shd w:val="clear" w:color="auto" w:fill="auto"/>
            <w:tcMar>
              <w:top w:w="100" w:type="dxa"/>
              <w:left w:w="100" w:type="dxa"/>
              <w:bottom w:w="100" w:type="dxa"/>
              <w:right w:w="100" w:type="dxa"/>
            </w:tcMar>
          </w:tcPr>
          <w:p w14:paraId="00000542" w14:textId="77777777" w:rsidR="00172861" w:rsidRDefault="00000000">
            <w:pPr>
              <w:rPr>
                <w:b w:val="0"/>
              </w:rPr>
            </w:pPr>
            <w:r>
              <w:t xml:space="preserve">Nota. </w:t>
            </w:r>
            <w:r>
              <w:rPr>
                <w:b w:val="0"/>
              </w:rPr>
              <w:t xml:space="preserve">Elaborar imagen </w:t>
            </w:r>
          </w:p>
          <w:p w14:paraId="00000543" w14:textId="77777777" w:rsidR="00172861" w:rsidRDefault="00000000">
            <w:pPr>
              <w:widowControl w:val="0"/>
              <w:rPr>
                <w:b w:val="0"/>
              </w:rPr>
            </w:pPr>
            <w:r>
              <w:rPr>
                <w:b w:val="0"/>
              </w:rPr>
              <w:t>228116_i43</w:t>
            </w:r>
          </w:p>
        </w:tc>
      </w:tr>
    </w:tbl>
    <w:p w14:paraId="00000544" w14:textId="77777777" w:rsidR="00172861" w:rsidRDefault="00172861">
      <w:pPr>
        <w:spacing w:line="240" w:lineRule="auto"/>
      </w:pPr>
    </w:p>
    <w:p w14:paraId="00000545" w14:textId="77777777" w:rsidR="00172861" w:rsidRDefault="00172861">
      <w:pPr>
        <w:spacing w:line="240" w:lineRule="auto"/>
      </w:pPr>
    </w:p>
    <w:p w14:paraId="00000546" w14:textId="77777777" w:rsidR="00172861" w:rsidRDefault="00172861">
      <w:pPr>
        <w:spacing w:line="240" w:lineRule="auto"/>
      </w:pPr>
    </w:p>
    <w:bookmarkStart w:id="62" w:name="_heading=h.s78n2fb5rhhh" w:colFirst="0" w:colLast="0"/>
    <w:bookmarkEnd w:id="62"/>
    <w:p w14:paraId="00000547" w14:textId="77777777" w:rsidR="00172861" w:rsidRDefault="00000000">
      <w:pPr>
        <w:keepNext/>
        <w:keepLines/>
        <w:spacing w:before="320" w:after="80" w:line="240" w:lineRule="auto"/>
        <w:rPr>
          <w:color w:val="434343"/>
        </w:rPr>
      </w:pPr>
      <w:sdt>
        <w:sdtPr>
          <w:tag w:val="goog_rdk_41"/>
          <w:id w:val="-868757109"/>
        </w:sdtPr>
        <w:sdtContent>
          <w:del w:id="63" w:author="Manuela Herrera" w:date="2023-02-09T15:22:00Z">
            <w:r>
              <w:rPr>
                <w:color w:val="FF0000"/>
              </w:rPr>
              <w:delText>7.3.</w:delText>
            </w:r>
            <w:r>
              <w:rPr>
                <w:color w:val="434343"/>
              </w:rPr>
              <w:delText xml:space="preserve"> </w:delText>
            </w:r>
          </w:del>
        </w:sdtContent>
      </w:sdt>
      <w:r>
        <w:rPr>
          <w:color w:val="434343"/>
        </w:rPr>
        <w:t>Sistemas de control de inventarios</w:t>
      </w:r>
    </w:p>
    <w:p w14:paraId="00000548" w14:textId="77777777" w:rsidR="00172861" w:rsidRDefault="00172861">
      <w:pPr>
        <w:spacing w:line="240" w:lineRule="auto"/>
      </w:pPr>
    </w:p>
    <w:tbl>
      <w:tblPr>
        <w:tblStyle w:val="affffffffffffffffffffffffffffff0"/>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7845"/>
        <w:gridCol w:w="3405"/>
      </w:tblGrid>
      <w:tr w:rsidR="00172861" w14:paraId="19F3843F" w14:textId="77777777">
        <w:trPr>
          <w:trHeight w:val="420"/>
        </w:trPr>
        <w:tc>
          <w:tcPr>
            <w:tcW w:w="2160" w:type="dxa"/>
            <w:shd w:val="clear" w:color="auto" w:fill="C9DAF8"/>
            <w:tcMar>
              <w:top w:w="100" w:type="dxa"/>
              <w:left w:w="100" w:type="dxa"/>
              <w:bottom w:w="100" w:type="dxa"/>
              <w:right w:w="100" w:type="dxa"/>
            </w:tcMar>
          </w:tcPr>
          <w:p w14:paraId="00000549" w14:textId="77777777" w:rsidR="00172861" w:rsidRDefault="00000000">
            <w:pPr>
              <w:widowControl w:val="0"/>
              <w:ind w:right="-804"/>
            </w:pPr>
            <w:r>
              <w:t>Tipo de recurso</w:t>
            </w:r>
          </w:p>
        </w:tc>
        <w:tc>
          <w:tcPr>
            <w:tcW w:w="11250" w:type="dxa"/>
            <w:gridSpan w:val="2"/>
            <w:shd w:val="clear" w:color="auto" w:fill="C9DAF8"/>
            <w:tcMar>
              <w:top w:w="100" w:type="dxa"/>
              <w:left w:w="100" w:type="dxa"/>
              <w:bottom w:w="100" w:type="dxa"/>
              <w:right w:w="100" w:type="dxa"/>
            </w:tcMar>
          </w:tcPr>
          <w:p w14:paraId="0000054A" w14:textId="77777777" w:rsidR="00172861" w:rsidRDefault="00000000">
            <w:pPr>
              <w:keepNext/>
              <w:keepLines/>
              <w:widowControl w:val="0"/>
              <w:spacing w:after="60"/>
              <w:jc w:val="center"/>
            </w:pPr>
            <w:bookmarkStart w:id="64" w:name="_heading=h.3as4poj" w:colFirst="0" w:colLast="0"/>
            <w:bookmarkEnd w:id="64"/>
            <w:r>
              <w:t>Rutas / Pasos. Verticales 2</w:t>
            </w:r>
          </w:p>
        </w:tc>
      </w:tr>
      <w:tr w:rsidR="00172861" w14:paraId="2E252062" w14:textId="77777777">
        <w:trPr>
          <w:trHeight w:val="420"/>
        </w:trPr>
        <w:tc>
          <w:tcPr>
            <w:tcW w:w="2160" w:type="dxa"/>
            <w:shd w:val="clear" w:color="auto" w:fill="auto"/>
            <w:tcMar>
              <w:top w:w="100" w:type="dxa"/>
              <w:left w:w="100" w:type="dxa"/>
              <w:bottom w:w="100" w:type="dxa"/>
              <w:right w:w="100" w:type="dxa"/>
            </w:tcMar>
          </w:tcPr>
          <w:p w14:paraId="0000054C" w14:textId="77777777" w:rsidR="00172861" w:rsidRDefault="00000000">
            <w:pPr>
              <w:widowControl w:val="0"/>
              <w:ind w:right="-804"/>
            </w:pPr>
            <w:r>
              <w:lastRenderedPageBreak/>
              <w:t>Introducción</w:t>
            </w:r>
          </w:p>
        </w:tc>
        <w:tc>
          <w:tcPr>
            <w:tcW w:w="11250" w:type="dxa"/>
            <w:gridSpan w:val="2"/>
            <w:shd w:val="clear" w:color="auto" w:fill="auto"/>
            <w:tcMar>
              <w:top w:w="100" w:type="dxa"/>
              <w:left w:w="100" w:type="dxa"/>
              <w:bottom w:w="100" w:type="dxa"/>
              <w:right w:w="100" w:type="dxa"/>
            </w:tcMar>
          </w:tcPr>
          <w:p w14:paraId="0000054D" w14:textId="77777777" w:rsidR="00172861" w:rsidRDefault="00000000">
            <w:pPr>
              <w:widowControl w:val="0"/>
              <w:rPr>
                <w:color w:val="FF0000"/>
              </w:rPr>
            </w:pPr>
            <w:r>
              <w:t xml:space="preserve">A continuación, se detalla los sistemas de control de inventarios. </w:t>
            </w:r>
          </w:p>
        </w:tc>
      </w:tr>
      <w:tr w:rsidR="00172861" w14:paraId="61580B9E" w14:textId="77777777">
        <w:trPr>
          <w:trHeight w:val="420"/>
        </w:trPr>
        <w:tc>
          <w:tcPr>
            <w:tcW w:w="2160" w:type="dxa"/>
            <w:shd w:val="clear" w:color="auto" w:fill="auto"/>
            <w:tcMar>
              <w:top w:w="100" w:type="dxa"/>
              <w:left w:w="100" w:type="dxa"/>
              <w:bottom w:w="100" w:type="dxa"/>
              <w:right w:w="100" w:type="dxa"/>
            </w:tcMar>
          </w:tcPr>
          <w:p w14:paraId="0000054F" w14:textId="77777777" w:rsidR="00172861" w:rsidRDefault="00000000">
            <w:pPr>
              <w:widowControl w:val="0"/>
              <w:ind w:right="-804"/>
              <w:rPr>
                <w:color w:val="999999"/>
              </w:rPr>
            </w:pPr>
            <w:r>
              <w:rPr>
                <w:color w:val="999999"/>
              </w:rPr>
              <w:t>1</w:t>
            </w:r>
          </w:p>
        </w:tc>
        <w:tc>
          <w:tcPr>
            <w:tcW w:w="7845" w:type="dxa"/>
            <w:shd w:val="clear" w:color="auto" w:fill="auto"/>
            <w:tcMar>
              <w:top w:w="100" w:type="dxa"/>
              <w:left w:w="100" w:type="dxa"/>
              <w:bottom w:w="100" w:type="dxa"/>
              <w:right w:w="100" w:type="dxa"/>
            </w:tcMar>
          </w:tcPr>
          <w:p w14:paraId="00000550" w14:textId="77777777" w:rsidR="00172861" w:rsidRDefault="00000000">
            <w:pPr>
              <w:widowControl w:val="0"/>
              <w:rPr>
                <w:b w:val="0"/>
                <w:color w:val="999999"/>
              </w:rPr>
            </w:pPr>
            <w:r>
              <w:rPr>
                <w:b w:val="0"/>
              </w:rPr>
              <w:t>ABC</w:t>
            </w:r>
          </w:p>
          <w:p w14:paraId="00000551" w14:textId="77777777" w:rsidR="00172861" w:rsidRDefault="00000000">
            <w:pPr>
              <w:widowControl w:val="0"/>
              <w:rPr>
                <w:b w:val="0"/>
                <w:color w:val="999999"/>
              </w:rPr>
            </w:pPr>
            <w:r>
              <w:rPr>
                <w:b w:val="0"/>
              </w:rPr>
              <w:t>Calificación de mercancía por valor y cantidad.</w:t>
            </w:r>
          </w:p>
        </w:tc>
        <w:tc>
          <w:tcPr>
            <w:tcW w:w="3405" w:type="dxa"/>
            <w:shd w:val="clear" w:color="auto" w:fill="auto"/>
            <w:tcMar>
              <w:top w:w="100" w:type="dxa"/>
              <w:left w:w="100" w:type="dxa"/>
              <w:bottom w:w="100" w:type="dxa"/>
              <w:right w:w="100" w:type="dxa"/>
            </w:tcMar>
          </w:tcPr>
          <w:p w14:paraId="00000552" w14:textId="77777777" w:rsidR="00172861" w:rsidRDefault="00000000">
            <w:pPr>
              <w:widowControl w:val="0"/>
              <w:jc w:val="center"/>
              <w:rPr>
                <w:color w:val="999999"/>
              </w:rPr>
            </w:pPr>
            <w:r>
              <w:t>ABC</w:t>
            </w:r>
          </w:p>
          <w:p w14:paraId="00000553" w14:textId="77777777" w:rsidR="00172861" w:rsidRDefault="00000000">
            <w:pPr>
              <w:widowControl w:val="0"/>
              <w:jc w:val="center"/>
            </w:pPr>
            <w:r>
              <w:rPr>
                <w:noProof/>
              </w:rPr>
              <w:drawing>
                <wp:inline distT="114300" distB="114300" distL="114300" distR="114300" wp14:anchorId="0CDA0B83" wp14:editId="23F86740">
                  <wp:extent cx="1620203" cy="1620203"/>
                  <wp:effectExtent l="0" t="0" r="0" b="0"/>
                  <wp:docPr id="9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3" cstate="print">
                            <a:extLst>
                              <a:ext uri="{28A0092B-C50C-407E-A947-70E740481C1C}">
                                <a14:useLocalDpi xmlns:a14="http://schemas.microsoft.com/office/drawing/2010/main"/>
                              </a:ext>
                            </a:extLst>
                          </a:blip>
                          <a:srcRect/>
                          <a:stretch>
                            <a:fillRect/>
                          </a:stretch>
                        </pic:blipFill>
                        <pic:spPr>
                          <a:xfrm>
                            <a:off x="0" y="0"/>
                            <a:ext cx="1620203" cy="1620203"/>
                          </a:xfrm>
                          <a:prstGeom prst="rect">
                            <a:avLst/>
                          </a:prstGeom>
                          <a:ln/>
                        </pic:spPr>
                      </pic:pic>
                    </a:graphicData>
                  </a:graphic>
                </wp:inline>
              </w:drawing>
            </w:r>
          </w:p>
          <w:p w14:paraId="00000554" w14:textId="77777777" w:rsidR="00172861" w:rsidRDefault="00000000">
            <w:pPr>
              <w:widowControl w:val="0"/>
            </w:pPr>
            <w:hyperlink r:id="rId154">
              <w:r>
                <w:rPr>
                  <w:color w:val="1155CC"/>
                  <w:u w:val="single"/>
                </w:rPr>
                <w:t>https://cdn-icons-png.flaticon.com/512/864/864989.png?w=740&amp;t=st=1667399151~exp=1667399751~hmac=aaff8bd76e4244d862593d560187b645eabe2a3b7492789c145dc8f6dee2bf42</w:t>
              </w:r>
            </w:hyperlink>
          </w:p>
          <w:p w14:paraId="00000555" w14:textId="77777777" w:rsidR="00172861" w:rsidRDefault="00172861">
            <w:pPr>
              <w:widowControl w:val="0"/>
            </w:pPr>
          </w:p>
          <w:p w14:paraId="00000556" w14:textId="77777777" w:rsidR="00172861" w:rsidRDefault="00000000">
            <w:pPr>
              <w:rPr>
                <w:b w:val="0"/>
              </w:rPr>
            </w:pPr>
            <w:r>
              <w:t xml:space="preserve">Nota. </w:t>
            </w:r>
            <w:r>
              <w:rPr>
                <w:b w:val="0"/>
              </w:rPr>
              <w:t xml:space="preserve">Elaborar imagen </w:t>
            </w:r>
          </w:p>
          <w:p w14:paraId="00000557" w14:textId="77777777" w:rsidR="00172861" w:rsidRDefault="00000000">
            <w:pPr>
              <w:widowControl w:val="0"/>
              <w:rPr>
                <w:b w:val="0"/>
              </w:rPr>
            </w:pPr>
            <w:r>
              <w:rPr>
                <w:b w:val="0"/>
              </w:rPr>
              <w:t>228116_i44</w:t>
            </w:r>
          </w:p>
        </w:tc>
      </w:tr>
      <w:tr w:rsidR="00172861" w14:paraId="09C29933" w14:textId="77777777">
        <w:trPr>
          <w:trHeight w:val="420"/>
        </w:trPr>
        <w:tc>
          <w:tcPr>
            <w:tcW w:w="2160" w:type="dxa"/>
            <w:shd w:val="clear" w:color="auto" w:fill="auto"/>
            <w:tcMar>
              <w:top w:w="100" w:type="dxa"/>
              <w:left w:w="100" w:type="dxa"/>
              <w:bottom w:w="100" w:type="dxa"/>
              <w:right w:w="100" w:type="dxa"/>
            </w:tcMar>
          </w:tcPr>
          <w:p w14:paraId="00000558" w14:textId="77777777" w:rsidR="00172861" w:rsidRDefault="00000000">
            <w:pPr>
              <w:widowControl w:val="0"/>
              <w:ind w:right="-804"/>
              <w:rPr>
                <w:color w:val="999999"/>
              </w:rPr>
            </w:pPr>
            <w:r>
              <w:rPr>
                <w:color w:val="999999"/>
              </w:rPr>
              <w:t>2</w:t>
            </w:r>
          </w:p>
        </w:tc>
        <w:tc>
          <w:tcPr>
            <w:tcW w:w="7845" w:type="dxa"/>
            <w:shd w:val="clear" w:color="auto" w:fill="auto"/>
            <w:tcMar>
              <w:top w:w="100" w:type="dxa"/>
              <w:left w:w="100" w:type="dxa"/>
              <w:bottom w:w="100" w:type="dxa"/>
              <w:right w:w="100" w:type="dxa"/>
            </w:tcMar>
          </w:tcPr>
          <w:p w14:paraId="00000559" w14:textId="77777777" w:rsidR="00172861" w:rsidRDefault="00000000">
            <w:pPr>
              <w:widowControl w:val="0"/>
              <w:rPr>
                <w:b w:val="0"/>
              </w:rPr>
            </w:pPr>
            <w:r>
              <w:t>PEPS</w:t>
            </w:r>
          </w:p>
          <w:p w14:paraId="0000055A" w14:textId="77777777" w:rsidR="00172861" w:rsidRDefault="00000000">
            <w:pPr>
              <w:widowControl w:val="0"/>
              <w:rPr>
                <w:b w:val="0"/>
                <w:color w:val="999999"/>
              </w:rPr>
            </w:pPr>
            <w:r>
              <w:rPr>
                <w:b w:val="0"/>
              </w:rPr>
              <w:t>Identificación de artículos del inventario de acuerdo a su fecha de ingreso, así los más antiguos deben tener prioridad para su salida.</w:t>
            </w:r>
          </w:p>
        </w:tc>
        <w:tc>
          <w:tcPr>
            <w:tcW w:w="3405" w:type="dxa"/>
            <w:shd w:val="clear" w:color="auto" w:fill="auto"/>
            <w:tcMar>
              <w:top w:w="100" w:type="dxa"/>
              <w:left w:w="100" w:type="dxa"/>
              <w:bottom w:w="100" w:type="dxa"/>
              <w:right w:w="100" w:type="dxa"/>
            </w:tcMar>
          </w:tcPr>
          <w:p w14:paraId="0000055B" w14:textId="77777777" w:rsidR="00172861" w:rsidRDefault="00000000">
            <w:pPr>
              <w:widowControl w:val="0"/>
            </w:pPr>
            <w:r>
              <w:t>PEPS</w:t>
            </w:r>
          </w:p>
          <w:p w14:paraId="0000055C" w14:textId="77777777" w:rsidR="00172861" w:rsidRDefault="00000000">
            <w:pPr>
              <w:widowControl w:val="0"/>
            </w:pPr>
            <w:r>
              <w:rPr>
                <w:noProof/>
              </w:rPr>
              <w:lastRenderedPageBreak/>
              <w:drawing>
                <wp:inline distT="114300" distB="114300" distL="114300" distR="114300" wp14:anchorId="0B9DC0BE" wp14:editId="3DF7FF3B">
                  <wp:extent cx="2028825" cy="1346200"/>
                  <wp:effectExtent l="0" t="0" r="0" b="0"/>
                  <wp:docPr id="9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5" cstate="print">
                            <a:extLst>
                              <a:ext uri="{28A0092B-C50C-407E-A947-70E740481C1C}">
                                <a14:useLocalDpi xmlns:a14="http://schemas.microsoft.com/office/drawing/2010/main"/>
                              </a:ext>
                            </a:extLst>
                          </a:blip>
                          <a:srcRect/>
                          <a:stretch>
                            <a:fillRect/>
                          </a:stretch>
                        </pic:blipFill>
                        <pic:spPr>
                          <a:xfrm>
                            <a:off x="0" y="0"/>
                            <a:ext cx="2028825" cy="1346200"/>
                          </a:xfrm>
                          <a:prstGeom prst="rect">
                            <a:avLst/>
                          </a:prstGeom>
                          <a:ln/>
                        </pic:spPr>
                      </pic:pic>
                    </a:graphicData>
                  </a:graphic>
                </wp:inline>
              </w:drawing>
            </w:r>
          </w:p>
          <w:p w14:paraId="0000055D" w14:textId="77777777" w:rsidR="00172861" w:rsidRDefault="00000000">
            <w:pPr>
              <w:widowControl w:val="0"/>
            </w:pPr>
            <w:hyperlink r:id="rId156">
              <w:r>
                <w:rPr>
                  <w:color w:val="1155CC"/>
                  <w:u w:val="single"/>
                </w:rPr>
                <w:t>https://img.freepik.com/foto-gratis/trabajadora-afroamericana-organizando-horario-entrega-marcando-casillas-antes-entrega-su-colega-cargando-paquetes-camioneta-fondo_637285-1254.jpg?w=740&amp;t=st=1667402959~exp=1667403559~hmac=1370a37635bbef8606fda202378287c71330f31d0230b1df510b3fb4b1e2b07d</w:t>
              </w:r>
            </w:hyperlink>
          </w:p>
          <w:p w14:paraId="0000055E" w14:textId="77777777" w:rsidR="00172861" w:rsidRDefault="00172861">
            <w:pPr>
              <w:widowControl w:val="0"/>
            </w:pPr>
          </w:p>
          <w:p w14:paraId="0000055F" w14:textId="77777777" w:rsidR="00172861" w:rsidRDefault="00000000">
            <w:pPr>
              <w:rPr>
                <w:b w:val="0"/>
              </w:rPr>
            </w:pPr>
            <w:r>
              <w:t xml:space="preserve">Nota. </w:t>
            </w:r>
            <w:r>
              <w:rPr>
                <w:b w:val="0"/>
              </w:rPr>
              <w:t xml:space="preserve">Elaborar imagen </w:t>
            </w:r>
          </w:p>
          <w:p w14:paraId="00000560" w14:textId="77777777" w:rsidR="00172861" w:rsidRDefault="00000000">
            <w:pPr>
              <w:widowControl w:val="0"/>
              <w:rPr>
                <w:b w:val="0"/>
              </w:rPr>
            </w:pPr>
            <w:r>
              <w:rPr>
                <w:b w:val="0"/>
              </w:rPr>
              <w:t>228116_i45</w:t>
            </w:r>
          </w:p>
        </w:tc>
      </w:tr>
      <w:tr w:rsidR="00172861" w14:paraId="097BE31E" w14:textId="77777777">
        <w:trPr>
          <w:trHeight w:val="420"/>
        </w:trPr>
        <w:tc>
          <w:tcPr>
            <w:tcW w:w="2160" w:type="dxa"/>
            <w:shd w:val="clear" w:color="auto" w:fill="auto"/>
            <w:tcMar>
              <w:top w:w="100" w:type="dxa"/>
              <w:left w:w="100" w:type="dxa"/>
              <w:bottom w:w="100" w:type="dxa"/>
              <w:right w:w="100" w:type="dxa"/>
            </w:tcMar>
          </w:tcPr>
          <w:p w14:paraId="00000561" w14:textId="77777777" w:rsidR="00172861" w:rsidRDefault="00000000">
            <w:pPr>
              <w:widowControl w:val="0"/>
              <w:ind w:right="-804"/>
              <w:rPr>
                <w:color w:val="999999"/>
              </w:rPr>
            </w:pPr>
            <w:r>
              <w:rPr>
                <w:color w:val="999999"/>
              </w:rPr>
              <w:lastRenderedPageBreak/>
              <w:t>3</w:t>
            </w:r>
          </w:p>
        </w:tc>
        <w:tc>
          <w:tcPr>
            <w:tcW w:w="7845" w:type="dxa"/>
            <w:shd w:val="clear" w:color="auto" w:fill="auto"/>
            <w:tcMar>
              <w:top w:w="100" w:type="dxa"/>
              <w:left w:w="100" w:type="dxa"/>
              <w:bottom w:w="100" w:type="dxa"/>
              <w:right w:w="100" w:type="dxa"/>
            </w:tcMar>
          </w:tcPr>
          <w:p w14:paraId="00000562" w14:textId="77777777" w:rsidR="00172861" w:rsidRDefault="00000000">
            <w:pPr>
              <w:widowControl w:val="0"/>
              <w:rPr>
                <w:color w:val="999999"/>
              </w:rPr>
            </w:pPr>
            <w:r>
              <w:t>EOQ</w:t>
            </w:r>
          </w:p>
          <w:p w14:paraId="00000563" w14:textId="77777777" w:rsidR="00172861" w:rsidRDefault="00000000">
            <w:pPr>
              <w:widowControl w:val="0"/>
              <w:rPr>
                <w:b w:val="0"/>
                <w:color w:val="999999"/>
              </w:rPr>
            </w:pPr>
            <w:r>
              <w:rPr>
                <w:b w:val="0"/>
              </w:rPr>
              <w:t xml:space="preserve">Identifica un tope mínimo de pedido que garantice el funcionamiento del negocio pero que no requiera de gran inversión o cantidad innecesaria de inventario. </w:t>
            </w:r>
          </w:p>
        </w:tc>
        <w:tc>
          <w:tcPr>
            <w:tcW w:w="3405" w:type="dxa"/>
            <w:shd w:val="clear" w:color="auto" w:fill="auto"/>
            <w:tcMar>
              <w:top w:w="100" w:type="dxa"/>
              <w:left w:w="100" w:type="dxa"/>
              <w:bottom w:w="100" w:type="dxa"/>
              <w:right w:w="100" w:type="dxa"/>
            </w:tcMar>
          </w:tcPr>
          <w:p w14:paraId="00000564" w14:textId="77777777" w:rsidR="00172861" w:rsidRDefault="00000000">
            <w:pPr>
              <w:widowControl w:val="0"/>
            </w:pPr>
            <w:r>
              <w:t>EOQ</w:t>
            </w:r>
          </w:p>
          <w:p w14:paraId="00000565" w14:textId="77777777" w:rsidR="00172861" w:rsidRDefault="00172861">
            <w:pPr>
              <w:widowControl w:val="0"/>
            </w:pPr>
          </w:p>
          <w:p w14:paraId="00000566" w14:textId="77777777" w:rsidR="00172861" w:rsidRDefault="00000000">
            <w:pPr>
              <w:widowControl w:val="0"/>
            </w:pPr>
            <w:r>
              <w:rPr>
                <w:noProof/>
              </w:rPr>
              <w:lastRenderedPageBreak/>
              <w:drawing>
                <wp:inline distT="114300" distB="114300" distL="114300" distR="114300" wp14:anchorId="6E075BD6" wp14:editId="2B5B260B">
                  <wp:extent cx="2028825" cy="1358900"/>
                  <wp:effectExtent l="0" t="0" r="0" b="0"/>
                  <wp:docPr id="9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7" cstate="print">
                            <a:extLst>
                              <a:ext uri="{28A0092B-C50C-407E-A947-70E740481C1C}">
                                <a14:useLocalDpi xmlns:a14="http://schemas.microsoft.com/office/drawing/2010/main"/>
                              </a:ext>
                            </a:extLst>
                          </a:blip>
                          <a:srcRect/>
                          <a:stretch>
                            <a:fillRect/>
                          </a:stretch>
                        </pic:blipFill>
                        <pic:spPr>
                          <a:xfrm>
                            <a:off x="0" y="0"/>
                            <a:ext cx="2028825" cy="1358900"/>
                          </a:xfrm>
                          <a:prstGeom prst="rect">
                            <a:avLst/>
                          </a:prstGeom>
                          <a:ln/>
                        </pic:spPr>
                      </pic:pic>
                    </a:graphicData>
                  </a:graphic>
                </wp:inline>
              </w:drawing>
            </w:r>
          </w:p>
          <w:p w14:paraId="00000567" w14:textId="77777777" w:rsidR="00172861" w:rsidRDefault="00000000">
            <w:pPr>
              <w:widowControl w:val="0"/>
            </w:pPr>
            <w:hyperlink r:id="rId158">
              <w:r>
                <w:rPr>
                  <w:color w:val="1155CC"/>
                  <w:u w:val="single"/>
                </w:rPr>
                <w:t>https://img.freepik.com/foto-gratis/interior-gran-almacen-distribucion-estantes-apilados-paletas-productos-listos-mercado_342744-1481.jpg?w=740&amp;t=st=1667403091~exp=1667403691~hmac=4801eea7fe5e854fc92905d87f82a12050cb99790bf0977147b90a2fdeaa3a2c</w:t>
              </w:r>
            </w:hyperlink>
          </w:p>
          <w:p w14:paraId="00000568" w14:textId="77777777" w:rsidR="00172861" w:rsidRDefault="00172861">
            <w:pPr>
              <w:widowControl w:val="0"/>
            </w:pPr>
          </w:p>
          <w:p w14:paraId="00000569" w14:textId="77777777" w:rsidR="00172861" w:rsidRDefault="00000000">
            <w:pPr>
              <w:rPr>
                <w:b w:val="0"/>
              </w:rPr>
            </w:pPr>
            <w:r>
              <w:t xml:space="preserve">Nota. </w:t>
            </w:r>
            <w:r>
              <w:rPr>
                <w:b w:val="0"/>
              </w:rPr>
              <w:t xml:space="preserve">Elaborar imagen </w:t>
            </w:r>
          </w:p>
          <w:p w14:paraId="0000056A" w14:textId="77777777" w:rsidR="00172861" w:rsidRDefault="00000000">
            <w:pPr>
              <w:widowControl w:val="0"/>
              <w:rPr>
                <w:b w:val="0"/>
              </w:rPr>
            </w:pPr>
            <w:r>
              <w:rPr>
                <w:b w:val="0"/>
              </w:rPr>
              <w:t>228116_i46</w:t>
            </w:r>
          </w:p>
        </w:tc>
      </w:tr>
      <w:tr w:rsidR="00172861" w14:paraId="70C4A21A" w14:textId="77777777">
        <w:trPr>
          <w:trHeight w:val="420"/>
        </w:trPr>
        <w:tc>
          <w:tcPr>
            <w:tcW w:w="2160" w:type="dxa"/>
            <w:shd w:val="clear" w:color="auto" w:fill="auto"/>
            <w:tcMar>
              <w:top w:w="100" w:type="dxa"/>
              <w:left w:w="100" w:type="dxa"/>
              <w:bottom w:w="100" w:type="dxa"/>
              <w:right w:w="100" w:type="dxa"/>
            </w:tcMar>
          </w:tcPr>
          <w:p w14:paraId="0000056B" w14:textId="77777777" w:rsidR="00172861" w:rsidRDefault="00000000">
            <w:pPr>
              <w:widowControl w:val="0"/>
              <w:ind w:right="-804"/>
              <w:rPr>
                <w:color w:val="999999"/>
              </w:rPr>
            </w:pPr>
            <w:r>
              <w:rPr>
                <w:color w:val="999999"/>
              </w:rPr>
              <w:lastRenderedPageBreak/>
              <w:t>4</w:t>
            </w:r>
          </w:p>
        </w:tc>
        <w:tc>
          <w:tcPr>
            <w:tcW w:w="7845" w:type="dxa"/>
            <w:shd w:val="clear" w:color="auto" w:fill="auto"/>
            <w:tcMar>
              <w:top w:w="100" w:type="dxa"/>
              <w:left w:w="100" w:type="dxa"/>
              <w:bottom w:w="100" w:type="dxa"/>
              <w:right w:w="100" w:type="dxa"/>
            </w:tcMar>
          </w:tcPr>
          <w:p w14:paraId="0000056C" w14:textId="77777777" w:rsidR="00172861" w:rsidRDefault="00000000">
            <w:pPr>
              <w:widowControl w:val="0"/>
              <w:rPr>
                <w:color w:val="999999"/>
              </w:rPr>
            </w:pPr>
            <w:r>
              <w:t>UEPS</w:t>
            </w:r>
          </w:p>
          <w:p w14:paraId="0000056D" w14:textId="77777777" w:rsidR="00172861" w:rsidRDefault="00000000">
            <w:pPr>
              <w:widowControl w:val="0"/>
              <w:rPr>
                <w:b w:val="0"/>
                <w:color w:val="999999"/>
              </w:rPr>
            </w:pPr>
            <w:r>
              <w:rPr>
                <w:b w:val="0"/>
              </w:rPr>
              <w:t xml:space="preserve">Priorización de ventas según el orden de ingreso de los artículos en </w:t>
            </w:r>
            <w:r>
              <w:rPr>
                <w:b w:val="0"/>
                <w:i/>
              </w:rPr>
              <w:t>stock.</w:t>
            </w:r>
          </w:p>
        </w:tc>
        <w:tc>
          <w:tcPr>
            <w:tcW w:w="3405" w:type="dxa"/>
            <w:shd w:val="clear" w:color="auto" w:fill="auto"/>
            <w:tcMar>
              <w:top w:w="100" w:type="dxa"/>
              <w:left w:w="100" w:type="dxa"/>
              <w:bottom w:w="100" w:type="dxa"/>
              <w:right w:w="100" w:type="dxa"/>
            </w:tcMar>
          </w:tcPr>
          <w:p w14:paraId="0000056E" w14:textId="77777777" w:rsidR="00172861" w:rsidRDefault="00000000">
            <w:pPr>
              <w:widowControl w:val="0"/>
              <w:rPr>
                <w:color w:val="999999"/>
              </w:rPr>
            </w:pPr>
            <w:r>
              <w:t>UEPS</w:t>
            </w:r>
          </w:p>
          <w:p w14:paraId="0000056F" w14:textId="77777777" w:rsidR="00172861" w:rsidRDefault="00000000">
            <w:pPr>
              <w:widowControl w:val="0"/>
            </w:pPr>
            <w:r>
              <w:rPr>
                <w:noProof/>
              </w:rPr>
              <w:lastRenderedPageBreak/>
              <w:drawing>
                <wp:inline distT="114300" distB="114300" distL="114300" distR="114300" wp14:anchorId="62CF2CDD" wp14:editId="40F91551">
                  <wp:extent cx="2028825" cy="1358900"/>
                  <wp:effectExtent l="0" t="0" r="0" b="0"/>
                  <wp:docPr id="9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9" cstate="print">
                            <a:extLst>
                              <a:ext uri="{28A0092B-C50C-407E-A947-70E740481C1C}">
                                <a14:useLocalDpi xmlns:a14="http://schemas.microsoft.com/office/drawing/2010/main"/>
                              </a:ext>
                            </a:extLst>
                          </a:blip>
                          <a:srcRect/>
                          <a:stretch>
                            <a:fillRect/>
                          </a:stretch>
                        </pic:blipFill>
                        <pic:spPr>
                          <a:xfrm>
                            <a:off x="0" y="0"/>
                            <a:ext cx="2028825" cy="1358900"/>
                          </a:xfrm>
                          <a:prstGeom prst="rect">
                            <a:avLst/>
                          </a:prstGeom>
                          <a:ln/>
                        </pic:spPr>
                      </pic:pic>
                    </a:graphicData>
                  </a:graphic>
                </wp:inline>
              </w:drawing>
            </w:r>
          </w:p>
          <w:p w14:paraId="00000570" w14:textId="77777777" w:rsidR="00172861" w:rsidRDefault="00000000">
            <w:pPr>
              <w:widowControl w:val="0"/>
            </w:pPr>
            <w:hyperlink r:id="rId160">
              <w:r>
                <w:rPr>
                  <w:color w:val="1155CC"/>
                  <w:u w:val="single"/>
                </w:rPr>
                <w:t>https://img.freepik.com/foto-gratis/hombre-joven-hermoso-que-trabaja-papeles_1150-7681.jpg?w=740&amp;t=st=1667403922~exp=1667404522~hmac=fc66f68b054d75b679c1a63cc8bbac908b9d8f8e027d702e2f94022710cea480</w:t>
              </w:r>
            </w:hyperlink>
          </w:p>
          <w:p w14:paraId="00000571" w14:textId="77777777" w:rsidR="00172861" w:rsidRDefault="00172861">
            <w:pPr>
              <w:widowControl w:val="0"/>
            </w:pPr>
          </w:p>
          <w:p w14:paraId="00000572" w14:textId="77777777" w:rsidR="00172861" w:rsidRDefault="00000000">
            <w:pPr>
              <w:rPr>
                <w:b w:val="0"/>
              </w:rPr>
            </w:pPr>
            <w:r>
              <w:t>Nota.</w:t>
            </w:r>
            <w:r>
              <w:rPr>
                <w:b w:val="0"/>
              </w:rPr>
              <w:t xml:space="preserve"> Elaborar imagen </w:t>
            </w:r>
          </w:p>
          <w:p w14:paraId="00000573" w14:textId="77777777" w:rsidR="00172861" w:rsidRDefault="00000000">
            <w:pPr>
              <w:widowControl w:val="0"/>
              <w:rPr>
                <w:b w:val="0"/>
              </w:rPr>
            </w:pPr>
            <w:r>
              <w:rPr>
                <w:b w:val="0"/>
              </w:rPr>
              <w:t>228116_i47</w:t>
            </w:r>
          </w:p>
        </w:tc>
      </w:tr>
      <w:tr w:rsidR="00172861" w14:paraId="428BC617" w14:textId="77777777">
        <w:trPr>
          <w:trHeight w:val="420"/>
        </w:trPr>
        <w:tc>
          <w:tcPr>
            <w:tcW w:w="2160" w:type="dxa"/>
            <w:shd w:val="clear" w:color="auto" w:fill="auto"/>
            <w:tcMar>
              <w:top w:w="100" w:type="dxa"/>
              <w:left w:w="100" w:type="dxa"/>
              <w:bottom w:w="100" w:type="dxa"/>
              <w:right w:w="100" w:type="dxa"/>
            </w:tcMar>
          </w:tcPr>
          <w:p w14:paraId="00000574" w14:textId="77777777" w:rsidR="00172861" w:rsidRDefault="00000000">
            <w:pPr>
              <w:widowControl w:val="0"/>
              <w:ind w:right="-804"/>
              <w:rPr>
                <w:color w:val="999999"/>
              </w:rPr>
            </w:pPr>
            <w:r>
              <w:rPr>
                <w:color w:val="999999"/>
              </w:rPr>
              <w:lastRenderedPageBreak/>
              <w:t>5</w:t>
            </w:r>
          </w:p>
        </w:tc>
        <w:tc>
          <w:tcPr>
            <w:tcW w:w="7845" w:type="dxa"/>
            <w:shd w:val="clear" w:color="auto" w:fill="auto"/>
            <w:tcMar>
              <w:top w:w="100" w:type="dxa"/>
              <w:left w:w="100" w:type="dxa"/>
              <w:bottom w:w="100" w:type="dxa"/>
              <w:right w:w="100" w:type="dxa"/>
            </w:tcMar>
          </w:tcPr>
          <w:p w14:paraId="00000575" w14:textId="77777777" w:rsidR="00172861" w:rsidRDefault="00000000">
            <w:pPr>
              <w:widowControl w:val="0"/>
            </w:pPr>
            <w:r>
              <w:t>Conteo cíclico</w:t>
            </w:r>
          </w:p>
          <w:p w14:paraId="00000576" w14:textId="77777777" w:rsidR="00172861" w:rsidRDefault="00000000">
            <w:pPr>
              <w:widowControl w:val="0"/>
              <w:rPr>
                <w:b w:val="0"/>
              </w:rPr>
            </w:pPr>
            <w:r>
              <w:rPr>
                <w:b w:val="0"/>
              </w:rPr>
              <w:t>Conteo regular de las existencias clasificados por lotes.</w:t>
            </w:r>
          </w:p>
          <w:p w14:paraId="00000577" w14:textId="77777777" w:rsidR="00172861" w:rsidRDefault="00172861">
            <w:pPr>
              <w:widowControl w:val="0"/>
              <w:rPr>
                <w:b w:val="0"/>
              </w:rPr>
            </w:pPr>
          </w:p>
          <w:p w14:paraId="00000578" w14:textId="77777777" w:rsidR="00172861" w:rsidRDefault="00172861">
            <w:pPr>
              <w:widowControl w:val="0"/>
            </w:pPr>
          </w:p>
          <w:p w14:paraId="00000579" w14:textId="77777777" w:rsidR="00172861" w:rsidRDefault="00172861">
            <w:pPr>
              <w:widowControl w:val="0"/>
            </w:pPr>
          </w:p>
          <w:p w14:paraId="0000057A" w14:textId="77777777" w:rsidR="00172861" w:rsidRDefault="00172861">
            <w:pPr>
              <w:widowControl w:val="0"/>
            </w:pPr>
          </w:p>
          <w:p w14:paraId="0000057B" w14:textId="77777777" w:rsidR="00172861" w:rsidRDefault="00172861">
            <w:pPr>
              <w:widowControl w:val="0"/>
            </w:pPr>
          </w:p>
          <w:p w14:paraId="0000057C" w14:textId="77777777" w:rsidR="00172861" w:rsidRDefault="00172861">
            <w:pPr>
              <w:widowControl w:val="0"/>
            </w:pPr>
          </w:p>
        </w:tc>
        <w:tc>
          <w:tcPr>
            <w:tcW w:w="3405" w:type="dxa"/>
            <w:shd w:val="clear" w:color="auto" w:fill="auto"/>
            <w:tcMar>
              <w:top w:w="100" w:type="dxa"/>
              <w:left w:w="100" w:type="dxa"/>
              <w:bottom w:w="100" w:type="dxa"/>
              <w:right w:w="100" w:type="dxa"/>
            </w:tcMar>
          </w:tcPr>
          <w:p w14:paraId="0000057D" w14:textId="77777777" w:rsidR="00172861" w:rsidRDefault="00000000">
            <w:pPr>
              <w:widowControl w:val="0"/>
              <w:rPr>
                <w:color w:val="999999"/>
              </w:rPr>
            </w:pPr>
            <w:r>
              <w:t>Conteo Cíclico</w:t>
            </w:r>
          </w:p>
          <w:p w14:paraId="0000057E" w14:textId="77777777" w:rsidR="00172861" w:rsidRDefault="00000000">
            <w:pPr>
              <w:widowControl w:val="0"/>
              <w:rPr>
                <w:color w:val="999999"/>
              </w:rPr>
            </w:pPr>
            <w:r>
              <w:rPr>
                <w:noProof/>
                <w:color w:val="999999"/>
              </w:rPr>
              <w:lastRenderedPageBreak/>
              <w:drawing>
                <wp:inline distT="114300" distB="114300" distL="114300" distR="114300" wp14:anchorId="2EB3A802" wp14:editId="3D411790">
                  <wp:extent cx="2028825" cy="1346200"/>
                  <wp:effectExtent l="0" t="0" r="0" b="0"/>
                  <wp:docPr id="9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1" cstate="print">
                            <a:extLst>
                              <a:ext uri="{28A0092B-C50C-407E-A947-70E740481C1C}">
                                <a14:useLocalDpi xmlns:a14="http://schemas.microsoft.com/office/drawing/2010/main"/>
                              </a:ext>
                            </a:extLst>
                          </a:blip>
                          <a:srcRect/>
                          <a:stretch>
                            <a:fillRect/>
                          </a:stretch>
                        </pic:blipFill>
                        <pic:spPr>
                          <a:xfrm>
                            <a:off x="0" y="0"/>
                            <a:ext cx="2028825" cy="1346200"/>
                          </a:xfrm>
                          <a:prstGeom prst="rect">
                            <a:avLst/>
                          </a:prstGeom>
                          <a:ln/>
                        </pic:spPr>
                      </pic:pic>
                    </a:graphicData>
                  </a:graphic>
                </wp:inline>
              </w:drawing>
            </w:r>
          </w:p>
          <w:p w14:paraId="0000057F" w14:textId="77777777" w:rsidR="00172861" w:rsidRDefault="00000000">
            <w:pPr>
              <w:widowControl w:val="0"/>
              <w:rPr>
                <w:color w:val="999999"/>
              </w:rPr>
            </w:pPr>
            <w:hyperlink r:id="rId162">
              <w:r>
                <w:rPr>
                  <w:color w:val="1155CC"/>
                  <w:u w:val="single"/>
                </w:rPr>
                <w:t>https://img.freepik.com/fotos-premium/trabajadora-almacen-asiatica-mirando-estantes-altos-haciendo-control-inventario-joven-empleada-uniforme-camisa-verde-ejercito-producto-conteo-almacen-personal-almacen-portapapeles-boligrafo_678158-1921.jpg?w=740</w:t>
              </w:r>
            </w:hyperlink>
          </w:p>
          <w:p w14:paraId="00000580" w14:textId="77777777" w:rsidR="00172861" w:rsidRDefault="00172861">
            <w:pPr>
              <w:widowControl w:val="0"/>
              <w:rPr>
                <w:color w:val="999999"/>
              </w:rPr>
            </w:pPr>
          </w:p>
          <w:p w14:paraId="00000581" w14:textId="77777777" w:rsidR="00172861" w:rsidRDefault="00000000">
            <w:pPr>
              <w:rPr>
                <w:b w:val="0"/>
              </w:rPr>
            </w:pPr>
            <w:r>
              <w:t>Nota.</w:t>
            </w:r>
            <w:r>
              <w:rPr>
                <w:b w:val="0"/>
              </w:rPr>
              <w:t xml:space="preserve"> Elaborar imagen </w:t>
            </w:r>
          </w:p>
          <w:p w14:paraId="00000582" w14:textId="77777777" w:rsidR="00172861" w:rsidRDefault="00000000">
            <w:pPr>
              <w:widowControl w:val="0"/>
              <w:rPr>
                <w:b w:val="0"/>
                <w:color w:val="999999"/>
              </w:rPr>
            </w:pPr>
            <w:r>
              <w:rPr>
                <w:b w:val="0"/>
              </w:rPr>
              <w:t>228116_i48</w:t>
            </w:r>
          </w:p>
          <w:p w14:paraId="00000583" w14:textId="77777777" w:rsidR="00172861" w:rsidRDefault="00172861">
            <w:pPr>
              <w:widowControl w:val="0"/>
              <w:rPr>
                <w:color w:val="999999"/>
              </w:rPr>
            </w:pPr>
          </w:p>
        </w:tc>
      </w:tr>
      <w:tr w:rsidR="00172861" w14:paraId="073B49EF" w14:textId="77777777">
        <w:trPr>
          <w:trHeight w:val="420"/>
        </w:trPr>
        <w:tc>
          <w:tcPr>
            <w:tcW w:w="2160" w:type="dxa"/>
            <w:shd w:val="clear" w:color="auto" w:fill="auto"/>
            <w:tcMar>
              <w:top w:w="100" w:type="dxa"/>
              <w:left w:w="100" w:type="dxa"/>
              <w:bottom w:w="100" w:type="dxa"/>
              <w:right w:w="100" w:type="dxa"/>
            </w:tcMar>
          </w:tcPr>
          <w:p w14:paraId="00000584" w14:textId="77777777" w:rsidR="00172861" w:rsidRDefault="00000000">
            <w:pPr>
              <w:widowControl w:val="0"/>
              <w:ind w:right="-804"/>
              <w:rPr>
                <w:color w:val="999999"/>
              </w:rPr>
            </w:pPr>
            <w:r>
              <w:rPr>
                <w:color w:val="999999"/>
              </w:rPr>
              <w:lastRenderedPageBreak/>
              <w:t>6</w:t>
            </w:r>
          </w:p>
        </w:tc>
        <w:tc>
          <w:tcPr>
            <w:tcW w:w="7845" w:type="dxa"/>
            <w:shd w:val="clear" w:color="auto" w:fill="auto"/>
            <w:tcMar>
              <w:top w:w="100" w:type="dxa"/>
              <w:left w:w="100" w:type="dxa"/>
              <w:bottom w:w="100" w:type="dxa"/>
              <w:right w:w="100" w:type="dxa"/>
            </w:tcMar>
          </w:tcPr>
          <w:p w14:paraId="00000585" w14:textId="77777777" w:rsidR="00172861" w:rsidRDefault="00000000">
            <w:pPr>
              <w:widowControl w:val="0"/>
            </w:pPr>
            <w:r>
              <w:t>Precio Ponderado</w:t>
            </w:r>
          </w:p>
          <w:p w14:paraId="00000586" w14:textId="77777777" w:rsidR="00172861" w:rsidRDefault="00000000">
            <w:pPr>
              <w:widowControl w:val="0"/>
              <w:rPr>
                <w:b w:val="0"/>
              </w:rPr>
            </w:pPr>
            <w:r>
              <w:rPr>
                <w:b w:val="0"/>
              </w:rPr>
              <w:t xml:space="preserve">Se crea un promedio del lote sin importar su fecha de ingreso o salida. </w:t>
            </w:r>
          </w:p>
          <w:p w14:paraId="00000587" w14:textId="77777777" w:rsidR="00172861" w:rsidRDefault="00172861">
            <w:pPr>
              <w:widowControl w:val="0"/>
            </w:pPr>
          </w:p>
          <w:p w14:paraId="00000588" w14:textId="77777777" w:rsidR="00172861" w:rsidRDefault="00172861">
            <w:pPr>
              <w:widowControl w:val="0"/>
            </w:pPr>
          </w:p>
          <w:p w14:paraId="00000589" w14:textId="77777777" w:rsidR="00172861" w:rsidRDefault="00172861">
            <w:pPr>
              <w:widowControl w:val="0"/>
            </w:pPr>
          </w:p>
        </w:tc>
        <w:tc>
          <w:tcPr>
            <w:tcW w:w="3405" w:type="dxa"/>
            <w:shd w:val="clear" w:color="auto" w:fill="auto"/>
            <w:tcMar>
              <w:top w:w="100" w:type="dxa"/>
              <w:left w:w="100" w:type="dxa"/>
              <w:bottom w:w="100" w:type="dxa"/>
              <w:right w:w="100" w:type="dxa"/>
            </w:tcMar>
          </w:tcPr>
          <w:p w14:paraId="0000058A" w14:textId="77777777" w:rsidR="00172861" w:rsidRDefault="00000000">
            <w:pPr>
              <w:widowControl w:val="0"/>
              <w:rPr>
                <w:color w:val="999999"/>
              </w:rPr>
            </w:pPr>
            <w:r>
              <w:t>Precio Ponderado</w:t>
            </w:r>
          </w:p>
          <w:p w14:paraId="0000058B" w14:textId="77777777" w:rsidR="00172861" w:rsidRDefault="00000000">
            <w:pPr>
              <w:widowControl w:val="0"/>
              <w:rPr>
                <w:color w:val="999999"/>
              </w:rPr>
            </w:pPr>
            <w:r>
              <w:rPr>
                <w:noProof/>
                <w:color w:val="999999"/>
              </w:rPr>
              <w:lastRenderedPageBreak/>
              <w:drawing>
                <wp:inline distT="114300" distB="114300" distL="114300" distR="114300" wp14:anchorId="0531CA0E" wp14:editId="62212D49">
                  <wp:extent cx="2028825" cy="1346200"/>
                  <wp:effectExtent l="0" t="0" r="0" b="0"/>
                  <wp:docPr id="9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3" cstate="print">
                            <a:extLst>
                              <a:ext uri="{28A0092B-C50C-407E-A947-70E740481C1C}">
                                <a14:useLocalDpi xmlns:a14="http://schemas.microsoft.com/office/drawing/2010/main"/>
                              </a:ext>
                            </a:extLst>
                          </a:blip>
                          <a:srcRect/>
                          <a:stretch>
                            <a:fillRect/>
                          </a:stretch>
                        </pic:blipFill>
                        <pic:spPr>
                          <a:xfrm>
                            <a:off x="0" y="0"/>
                            <a:ext cx="2028825" cy="1346200"/>
                          </a:xfrm>
                          <a:prstGeom prst="rect">
                            <a:avLst/>
                          </a:prstGeom>
                          <a:ln/>
                        </pic:spPr>
                      </pic:pic>
                    </a:graphicData>
                  </a:graphic>
                </wp:inline>
              </w:drawing>
            </w:r>
          </w:p>
          <w:p w14:paraId="0000058C" w14:textId="77777777" w:rsidR="00172861" w:rsidRDefault="00172861">
            <w:pPr>
              <w:widowControl w:val="0"/>
              <w:rPr>
                <w:color w:val="999999"/>
              </w:rPr>
            </w:pPr>
          </w:p>
          <w:p w14:paraId="0000058D" w14:textId="77777777" w:rsidR="00172861" w:rsidRDefault="00000000">
            <w:pPr>
              <w:widowControl w:val="0"/>
              <w:rPr>
                <w:color w:val="999999"/>
              </w:rPr>
            </w:pPr>
            <w:hyperlink r:id="rId164">
              <w:r>
                <w:rPr>
                  <w:color w:val="1155CC"/>
                  <w:u w:val="single"/>
                </w:rPr>
                <w:t>https://img.freepik.com/vector-gratis/ilustracion-concepto-plan-negocios_114360-1487.jpg?w=740&amp;t=st=1667404655~exp=1667405255~hmac=c5e159cb9a3bcff3480fc1adbae493e8622660ae1e233bd6f1af2dea878c7cb0</w:t>
              </w:r>
            </w:hyperlink>
          </w:p>
          <w:p w14:paraId="0000058E" w14:textId="77777777" w:rsidR="00172861" w:rsidRDefault="00172861">
            <w:pPr>
              <w:rPr>
                <w:color w:val="999999"/>
              </w:rPr>
            </w:pPr>
          </w:p>
          <w:p w14:paraId="0000058F" w14:textId="77777777" w:rsidR="00172861" w:rsidRDefault="00000000">
            <w:pPr>
              <w:rPr>
                <w:b w:val="0"/>
              </w:rPr>
            </w:pPr>
            <w:r>
              <w:t xml:space="preserve">Nota. </w:t>
            </w:r>
            <w:r>
              <w:rPr>
                <w:b w:val="0"/>
              </w:rPr>
              <w:t xml:space="preserve">Elaborar imagen </w:t>
            </w:r>
          </w:p>
          <w:p w14:paraId="00000590" w14:textId="77777777" w:rsidR="00172861" w:rsidRDefault="00000000">
            <w:pPr>
              <w:widowControl w:val="0"/>
              <w:rPr>
                <w:b w:val="0"/>
                <w:color w:val="999999"/>
              </w:rPr>
            </w:pPr>
            <w:r>
              <w:rPr>
                <w:b w:val="0"/>
              </w:rPr>
              <w:t>228116_i49</w:t>
            </w:r>
          </w:p>
          <w:p w14:paraId="00000591" w14:textId="77777777" w:rsidR="00172861" w:rsidRDefault="00172861">
            <w:pPr>
              <w:widowControl w:val="0"/>
              <w:rPr>
                <w:b w:val="0"/>
                <w:color w:val="999999"/>
              </w:rPr>
            </w:pPr>
          </w:p>
        </w:tc>
      </w:tr>
    </w:tbl>
    <w:p w14:paraId="00000592" w14:textId="77777777" w:rsidR="00172861" w:rsidRDefault="00172861">
      <w:pPr>
        <w:spacing w:line="240" w:lineRule="auto"/>
        <w:rPr>
          <w:color w:val="434343"/>
        </w:rPr>
      </w:pPr>
    </w:p>
    <w:p w14:paraId="00000593" w14:textId="77777777" w:rsidR="00172861" w:rsidRDefault="00172861">
      <w:pPr>
        <w:spacing w:line="240" w:lineRule="auto"/>
        <w:ind w:left="420"/>
        <w:jc w:val="center"/>
      </w:pPr>
    </w:p>
    <w:p w14:paraId="00000594" w14:textId="77777777" w:rsidR="00172861" w:rsidRDefault="00172861">
      <w:pPr>
        <w:spacing w:line="240" w:lineRule="auto"/>
        <w:jc w:val="both"/>
        <w:rPr>
          <w:b/>
          <w:color w:val="FF0000"/>
        </w:rPr>
      </w:pPr>
    </w:p>
    <w:p w14:paraId="00000595" w14:textId="77777777" w:rsidR="00172861" w:rsidRDefault="00000000">
      <w:pPr>
        <w:spacing w:line="240" w:lineRule="auto"/>
        <w:jc w:val="both"/>
        <w:rPr>
          <w:b/>
        </w:rPr>
      </w:pPr>
      <w:r>
        <w:rPr>
          <w:b/>
        </w:rPr>
        <w:t>Actividad Integradora</w:t>
      </w:r>
    </w:p>
    <w:p w14:paraId="00000596" w14:textId="77777777" w:rsidR="00172861" w:rsidRDefault="00172861">
      <w:pPr>
        <w:spacing w:line="240" w:lineRule="auto"/>
        <w:ind w:left="420"/>
        <w:jc w:val="both"/>
      </w:pPr>
    </w:p>
    <w:p w14:paraId="00000597" w14:textId="77777777" w:rsidR="00172861" w:rsidRDefault="00172861">
      <w:pPr>
        <w:spacing w:line="240" w:lineRule="auto"/>
      </w:pPr>
    </w:p>
    <w:tbl>
      <w:tblPr>
        <w:tblStyle w:val="affffffffffffffffffffffffffffff1"/>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72861" w14:paraId="089006AE" w14:textId="77777777">
        <w:trPr>
          <w:trHeight w:val="730"/>
        </w:trPr>
        <w:tc>
          <w:tcPr>
            <w:tcW w:w="1432" w:type="dxa"/>
            <w:shd w:val="clear" w:color="auto" w:fill="C9DAF8"/>
            <w:tcMar>
              <w:top w:w="100" w:type="dxa"/>
              <w:left w:w="100" w:type="dxa"/>
              <w:bottom w:w="100" w:type="dxa"/>
              <w:right w:w="100" w:type="dxa"/>
            </w:tcMar>
          </w:tcPr>
          <w:p w14:paraId="00000598" w14:textId="77777777" w:rsidR="00172861" w:rsidRDefault="00000000">
            <w:pPr>
              <w:widowControl w:val="0"/>
            </w:pPr>
            <w:r>
              <w:lastRenderedPageBreak/>
              <w:t>Tipo de recurso</w:t>
            </w:r>
          </w:p>
        </w:tc>
        <w:tc>
          <w:tcPr>
            <w:tcW w:w="11980" w:type="dxa"/>
            <w:shd w:val="clear" w:color="auto" w:fill="C9DAF8"/>
            <w:tcMar>
              <w:top w:w="100" w:type="dxa"/>
              <w:left w:w="100" w:type="dxa"/>
              <w:bottom w:w="100" w:type="dxa"/>
              <w:right w:w="100" w:type="dxa"/>
            </w:tcMar>
          </w:tcPr>
          <w:p w14:paraId="00000599" w14:textId="77777777" w:rsidR="00172861" w:rsidRDefault="00000000">
            <w:pPr>
              <w:keepNext/>
              <w:keepLines/>
              <w:spacing w:after="60"/>
              <w:jc w:val="center"/>
            </w:pPr>
            <w:r>
              <w:t>Cajón de texto de color</w:t>
            </w:r>
          </w:p>
        </w:tc>
      </w:tr>
      <w:tr w:rsidR="00172861" w14:paraId="185D052C" w14:textId="77777777">
        <w:trPr>
          <w:trHeight w:val="420"/>
        </w:trPr>
        <w:tc>
          <w:tcPr>
            <w:tcW w:w="13412" w:type="dxa"/>
            <w:gridSpan w:val="2"/>
            <w:shd w:val="clear" w:color="auto" w:fill="auto"/>
            <w:tcMar>
              <w:top w:w="100" w:type="dxa"/>
              <w:left w:w="100" w:type="dxa"/>
              <w:bottom w:w="100" w:type="dxa"/>
              <w:right w:w="100" w:type="dxa"/>
            </w:tcMar>
          </w:tcPr>
          <w:p w14:paraId="0000059A" w14:textId="77777777" w:rsidR="00172861" w:rsidRDefault="00172861">
            <w:pPr>
              <w:widowControl w:val="0"/>
              <w:rPr>
                <w:color w:val="B7B7B7"/>
              </w:rPr>
            </w:pPr>
          </w:p>
          <w:p w14:paraId="0000059B" w14:textId="77777777" w:rsidR="00172861" w:rsidRDefault="00000000">
            <w:pPr>
              <w:jc w:val="both"/>
              <w:rPr>
                <w:b w:val="0"/>
              </w:rPr>
            </w:pPr>
            <w:r>
              <w:rPr>
                <w:b w:val="0"/>
              </w:rPr>
              <w:t xml:space="preserve">Utilice las técnicas de comunicación escrita para crear un informe en el cual dé a conocer el inventario existente de la Alcaldía de los Patios del Norte de Santander, emita un concepto técnico según lo observado en donde pueda realizar una clasificación de los activos fijos tangibles e intangibles y de acuerdo con los sistemas de control de inventario, defina cuál sería el más apropiado para la alcaldía argumentando su respuesta. </w:t>
            </w:r>
          </w:p>
          <w:p w14:paraId="0000059C" w14:textId="77777777" w:rsidR="00172861" w:rsidRDefault="00172861">
            <w:pPr>
              <w:ind w:left="420"/>
              <w:jc w:val="both"/>
              <w:rPr>
                <w:b w:val="0"/>
              </w:rPr>
            </w:pPr>
          </w:p>
          <w:p w14:paraId="0000059D" w14:textId="77777777" w:rsidR="00172861" w:rsidRDefault="00000000">
            <w:pPr>
              <w:jc w:val="both"/>
              <w:rPr>
                <w:b w:val="0"/>
              </w:rPr>
            </w:pPr>
            <w:r>
              <w:rPr>
                <w:b w:val="0"/>
              </w:rPr>
              <w:t xml:space="preserve">Técnicas de redacción y ortografía. </w:t>
            </w:r>
            <w:r>
              <w:rPr>
                <w:noProof/>
              </w:rPr>
              <w:drawing>
                <wp:anchor distT="114300" distB="114300" distL="114300" distR="114300" simplePos="0" relativeHeight="251658240" behindDoc="0" locked="0" layoutInCell="1" hidden="0" allowOverlap="1" wp14:anchorId="2DD33E2F" wp14:editId="1C0563CC">
                  <wp:simplePos x="0" y="0"/>
                  <wp:positionH relativeFrom="column">
                    <wp:posOffset>3705225</wp:posOffset>
                  </wp:positionH>
                  <wp:positionV relativeFrom="paragraph">
                    <wp:posOffset>187933</wp:posOffset>
                  </wp:positionV>
                  <wp:extent cx="1753553" cy="1416778"/>
                  <wp:effectExtent l="0" t="0" r="0" b="0"/>
                  <wp:wrapSquare wrapText="bothSides" distT="114300" distB="114300" distL="114300" distR="114300"/>
                  <wp:docPr id="9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5"/>
                          <a:srcRect/>
                          <a:stretch>
                            <a:fillRect/>
                          </a:stretch>
                        </pic:blipFill>
                        <pic:spPr>
                          <a:xfrm>
                            <a:off x="0" y="0"/>
                            <a:ext cx="1753553" cy="1416778"/>
                          </a:xfrm>
                          <a:prstGeom prst="rect">
                            <a:avLst/>
                          </a:prstGeom>
                          <a:ln/>
                        </pic:spPr>
                      </pic:pic>
                    </a:graphicData>
                  </a:graphic>
                </wp:anchor>
              </w:drawing>
            </w:r>
          </w:p>
          <w:p w14:paraId="0000059E" w14:textId="77777777" w:rsidR="00172861" w:rsidRDefault="00172861">
            <w:pPr>
              <w:ind w:left="420"/>
              <w:jc w:val="both"/>
            </w:pPr>
          </w:p>
          <w:p w14:paraId="0000059F" w14:textId="77777777" w:rsidR="00172861" w:rsidRDefault="00172861">
            <w:pPr>
              <w:widowControl w:val="0"/>
              <w:rPr>
                <w:color w:val="B7B7B7"/>
              </w:rPr>
            </w:pPr>
          </w:p>
          <w:p w14:paraId="000005A0" w14:textId="77777777" w:rsidR="00172861" w:rsidRDefault="00172861">
            <w:pPr>
              <w:widowControl w:val="0"/>
              <w:rPr>
                <w:color w:val="B7B7B7"/>
              </w:rPr>
            </w:pPr>
          </w:p>
          <w:p w14:paraId="000005A1" w14:textId="77777777" w:rsidR="00172861" w:rsidRDefault="00172861">
            <w:pPr>
              <w:widowControl w:val="0"/>
              <w:rPr>
                <w:color w:val="B7B7B7"/>
              </w:rPr>
            </w:pPr>
          </w:p>
          <w:p w14:paraId="000005A2" w14:textId="77777777" w:rsidR="00172861" w:rsidRDefault="00172861">
            <w:pPr>
              <w:widowControl w:val="0"/>
              <w:rPr>
                <w:color w:val="B7B7B7"/>
              </w:rPr>
            </w:pPr>
          </w:p>
          <w:p w14:paraId="000005A3" w14:textId="77777777" w:rsidR="00172861" w:rsidRDefault="00172861">
            <w:pPr>
              <w:widowControl w:val="0"/>
              <w:rPr>
                <w:color w:val="B7B7B7"/>
              </w:rPr>
            </w:pPr>
          </w:p>
          <w:p w14:paraId="000005A4" w14:textId="77777777" w:rsidR="00172861" w:rsidRDefault="00172861">
            <w:pPr>
              <w:widowControl w:val="0"/>
              <w:rPr>
                <w:color w:val="B7B7B7"/>
              </w:rPr>
            </w:pPr>
          </w:p>
          <w:p w14:paraId="000005A5" w14:textId="77777777" w:rsidR="00172861" w:rsidRDefault="00172861">
            <w:pPr>
              <w:widowControl w:val="0"/>
              <w:rPr>
                <w:color w:val="B7B7B7"/>
              </w:rPr>
            </w:pPr>
          </w:p>
          <w:p w14:paraId="000005A6" w14:textId="77777777" w:rsidR="00172861" w:rsidRDefault="00172861">
            <w:pPr>
              <w:widowControl w:val="0"/>
              <w:rPr>
                <w:color w:val="B7B7B7"/>
              </w:rPr>
            </w:pPr>
          </w:p>
          <w:p w14:paraId="000005A7" w14:textId="77777777" w:rsidR="00172861" w:rsidRDefault="00172861">
            <w:pPr>
              <w:widowControl w:val="0"/>
              <w:rPr>
                <w:color w:val="B7B7B7"/>
              </w:rPr>
            </w:pPr>
          </w:p>
          <w:p w14:paraId="000005A8" w14:textId="77777777" w:rsidR="00172861" w:rsidRDefault="00000000">
            <w:pPr>
              <w:widowControl w:val="0"/>
            </w:pPr>
            <w:r>
              <w:t>Imagen tomada de íconos de Word.</w:t>
            </w:r>
          </w:p>
          <w:p w14:paraId="000005A9" w14:textId="77777777" w:rsidR="00172861" w:rsidRDefault="00000000">
            <w:pPr>
              <w:widowControl w:val="0"/>
            </w:pPr>
            <w:r>
              <w:t>228116_i50</w:t>
            </w:r>
          </w:p>
        </w:tc>
      </w:tr>
    </w:tbl>
    <w:p w14:paraId="000005AB" w14:textId="77777777" w:rsidR="00172861" w:rsidRDefault="00172861">
      <w:pPr>
        <w:spacing w:line="240" w:lineRule="auto"/>
        <w:rPr>
          <w:b/>
        </w:rPr>
      </w:pPr>
    </w:p>
    <w:p w14:paraId="000005AC" w14:textId="77777777" w:rsidR="00172861" w:rsidRDefault="00172861">
      <w:pPr>
        <w:spacing w:line="240" w:lineRule="auto"/>
        <w:rPr>
          <w:b/>
        </w:rPr>
      </w:pPr>
    </w:p>
    <w:p w14:paraId="000005AD" w14:textId="77777777" w:rsidR="00172861" w:rsidRDefault="00172861">
      <w:pPr>
        <w:spacing w:line="240" w:lineRule="auto"/>
        <w:rPr>
          <w:b/>
        </w:rPr>
      </w:pPr>
    </w:p>
    <w:p w14:paraId="000005AE" w14:textId="77777777" w:rsidR="00172861" w:rsidRDefault="00172861">
      <w:pPr>
        <w:spacing w:line="240" w:lineRule="auto"/>
        <w:rPr>
          <w:b/>
        </w:rPr>
      </w:pPr>
    </w:p>
    <w:p w14:paraId="000005AF" w14:textId="77777777" w:rsidR="00172861" w:rsidRDefault="00172861">
      <w:pPr>
        <w:spacing w:line="240" w:lineRule="auto"/>
        <w:rPr>
          <w:b/>
        </w:rPr>
      </w:pPr>
    </w:p>
    <w:tbl>
      <w:tblPr>
        <w:tblStyle w:val="affffffffffffffffffffffffffffff2"/>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172861" w14:paraId="439C3928" w14:textId="77777777">
        <w:trPr>
          <w:trHeight w:val="580"/>
        </w:trPr>
        <w:tc>
          <w:tcPr>
            <w:tcW w:w="2070" w:type="dxa"/>
            <w:shd w:val="clear" w:color="auto" w:fill="C9DAF8"/>
            <w:tcMar>
              <w:top w:w="100" w:type="dxa"/>
              <w:left w:w="100" w:type="dxa"/>
              <w:bottom w:w="100" w:type="dxa"/>
              <w:right w:w="100" w:type="dxa"/>
            </w:tcMar>
          </w:tcPr>
          <w:p w14:paraId="000005B0" w14:textId="77777777" w:rsidR="00172861" w:rsidRDefault="00000000">
            <w:pPr>
              <w:widowControl w:val="0"/>
              <w:rPr>
                <w:sz w:val="22"/>
                <w:szCs w:val="22"/>
              </w:rPr>
            </w:pPr>
            <w:r>
              <w:rPr>
                <w:sz w:val="22"/>
                <w:szCs w:val="22"/>
              </w:rPr>
              <w:lastRenderedPageBreak/>
              <w:t>Tipo de recurso</w:t>
            </w:r>
          </w:p>
        </w:tc>
        <w:tc>
          <w:tcPr>
            <w:tcW w:w="11340" w:type="dxa"/>
            <w:shd w:val="clear" w:color="auto" w:fill="C9DAF8"/>
            <w:tcMar>
              <w:top w:w="100" w:type="dxa"/>
              <w:left w:w="100" w:type="dxa"/>
              <w:bottom w:w="100" w:type="dxa"/>
              <w:right w:w="100" w:type="dxa"/>
            </w:tcMar>
          </w:tcPr>
          <w:p w14:paraId="000005B1" w14:textId="77777777" w:rsidR="00172861" w:rsidRDefault="00000000">
            <w:pPr>
              <w:keepNext/>
              <w:keepLines/>
              <w:spacing w:after="60"/>
              <w:jc w:val="center"/>
              <w:rPr>
                <w:sz w:val="22"/>
                <w:szCs w:val="22"/>
              </w:rPr>
            </w:pPr>
            <w:r>
              <w:rPr>
                <w:sz w:val="22"/>
                <w:szCs w:val="22"/>
              </w:rPr>
              <w:t>llamado de acción</w:t>
            </w:r>
          </w:p>
        </w:tc>
      </w:tr>
      <w:tr w:rsidR="00172861" w14:paraId="0AE3F791" w14:textId="77777777">
        <w:trPr>
          <w:trHeight w:val="420"/>
        </w:trPr>
        <w:tc>
          <w:tcPr>
            <w:tcW w:w="13410" w:type="dxa"/>
            <w:gridSpan w:val="2"/>
            <w:shd w:val="clear" w:color="auto" w:fill="auto"/>
            <w:tcMar>
              <w:top w:w="100" w:type="dxa"/>
              <w:left w:w="100" w:type="dxa"/>
              <w:bottom w:w="100" w:type="dxa"/>
              <w:right w:w="100" w:type="dxa"/>
            </w:tcMar>
          </w:tcPr>
          <w:p w14:paraId="000005B2" w14:textId="77777777" w:rsidR="00172861" w:rsidRDefault="00000000">
            <w:pPr>
              <w:shd w:val="clear" w:color="auto" w:fill="FFFFFF"/>
              <w:tabs>
                <w:tab w:val="left" w:pos="14459"/>
              </w:tabs>
              <w:jc w:val="both"/>
            </w:pPr>
            <w:r>
              <w:rPr>
                <w:sz w:val="22"/>
                <w:szCs w:val="22"/>
              </w:rPr>
              <w:t xml:space="preserve"> </w:t>
            </w:r>
            <w:r>
              <w:t>Sistema de control de inventarios</w:t>
            </w:r>
          </w:p>
          <w:p w14:paraId="000005B3" w14:textId="77777777" w:rsidR="00172861" w:rsidRDefault="00172861">
            <w:pPr>
              <w:shd w:val="clear" w:color="auto" w:fill="FFFFFF"/>
              <w:tabs>
                <w:tab w:val="left" w:pos="14459"/>
              </w:tabs>
              <w:jc w:val="both"/>
            </w:pPr>
          </w:p>
          <w:p w14:paraId="000005B4" w14:textId="77777777" w:rsidR="00172861" w:rsidRDefault="00172861">
            <w:pPr>
              <w:ind w:left="420"/>
              <w:jc w:val="both"/>
              <w:rPr>
                <w:b w:val="0"/>
              </w:rPr>
            </w:pPr>
          </w:p>
          <w:p w14:paraId="000005B5" w14:textId="77777777" w:rsidR="00172861" w:rsidRDefault="00000000">
            <w:pPr>
              <w:ind w:left="1140" w:hanging="726"/>
              <w:rPr>
                <w:highlight w:val="yellow"/>
              </w:rPr>
            </w:pPr>
            <w:sdt>
              <w:sdtPr>
                <w:tag w:val="goog_rdk_42"/>
                <w:id w:val="-1231920232"/>
              </w:sdtPr>
              <w:sdtContent>
                <w:r>
                  <w:rPr>
                    <w:rFonts w:ascii="Arial Unicode MS" w:eastAsia="Arial Unicode MS" w:hAnsi="Arial Unicode MS" w:cs="Arial Unicode MS"/>
                    <w:b w:val="0"/>
                  </w:rPr>
                  <w:t>✅</w:t>
                </w:r>
                <w:r>
                  <w:rPr>
                    <w:rFonts w:ascii="Arial Unicode MS" w:eastAsia="Arial Unicode MS" w:hAnsi="Arial Unicode MS" w:cs="Arial Unicode MS"/>
                    <w:b w:val="0"/>
                  </w:rPr>
                  <w:tab/>
                </w:r>
              </w:sdtContent>
            </w:sdt>
            <w:r>
              <w:rPr>
                <w:b w:val="0"/>
                <w:color w:val="FF0000"/>
              </w:rPr>
              <w:t xml:space="preserve">Alcaldía de los patios. (2016). Matriz de inventario de activos de información. </w:t>
            </w:r>
            <w:hyperlink r:id="rId166">
              <w:r>
                <w:rPr>
                  <w:b w:val="0"/>
                  <w:color w:val="1155CC"/>
                  <w:u w:val="single"/>
                </w:rPr>
                <w:t>https://www.google.com/url?client=internal-element-cse&amp;cx=17378af97b20a9ddf&amp;q=https://www.lospatios-nortedesantander.gov.co/Conectividad/InformesGEL/Matriz%2520de%2520Inventario%2520Activos%2520de%2520Informaci%25C3%25B3n%25202016.xlsx&amp;sa=U&amp;ved=2ahUKEwjVxpDPxOz5AhXWmIQIHW0OAb4QFnoECAcQAQ&amp;usg=AOvVaw3p-XH2TGFkKA_eqdkq77C9</w:t>
              </w:r>
            </w:hyperlink>
          </w:p>
          <w:p w14:paraId="000005B6" w14:textId="77777777" w:rsidR="00172861" w:rsidRDefault="00172861">
            <w:pPr>
              <w:ind w:left="1140" w:hanging="726"/>
              <w:rPr>
                <w:sz w:val="22"/>
                <w:szCs w:val="22"/>
                <w:highlight w:val="yellow"/>
              </w:rPr>
            </w:pPr>
          </w:p>
        </w:tc>
      </w:tr>
    </w:tbl>
    <w:p w14:paraId="000005B8" w14:textId="77777777" w:rsidR="00172861" w:rsidRDefault="00172861">
      <w:pPr>
        <w:spacing w:line="240" w:lineRule="auto"/>
        <w:jc w:val="both"/>
      </w:pPr>
    </w:p>
    <w:p w14:paraId="000005B9" w14:textId="77777777" w:rsidR="00172861" w:rsidRDefault="00172861">
      <w:pPr>
        <w:spacing w:line="240" w:lineRule="auto"/>
        <w:ind w:left="420"/>
        <w:jc w:val="both"/>
      </w:pPr>
    </w:p>
    <w:p w14:paraId="000005BA" w14:textId="77777777" w:rsidR="00172861" w:rsidRDefault="00172861">
      <w:pPr>
        <w:tabs>
          <w:tab w:val="left" w:pos="14459"/>
        </w:tabs>
        <w:spacing w:line="240" w:lineRule="auto"/>
        <w:ind w:right="391"/>
      </w:pPr>
    </w:p>
    <w:tbl>
      <w:tblPr>
        <w:tblStyle w:val="affffffffffffffffffffffffffffff3"/>
        <w:tblW w:w="132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80"/>
        <w:gridCol w:w="7680"/>
      </w:tblGrid>
      <w:tr w:rsidR="00172861" w14:paraId="669D3B5B" w14:textId="77777777">
        <w:trPr>
          <w:trHeight w:val="570"/>
        </w:trPr>
        <w:tc>
          <w:tcPr>
            <w:tcW w:w="55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5BB" w14:textId="77777777" w:rsidR="00172861" w:rsidRDefault="00000000">
            <w:pPr>
              <w:rPr>
                <w:sz w:val="22"/>
                <w:szCs w:val="22"/>
              </w:rPr>
            </w:pPr>
            <w:r>
              <w:rPr>
                <w:sz w:val="22"/>
                <w:szCs w:val="22"/>
              </w:rPr>
              <w:t>Tipo de recurso</w:t>
            </w:r>
          </w:p>
        </w:tc>
        <w:tc>
          <w:tcPr>
            <w:tcW w:w="768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5BC" w14:textId="77777777" w:rsidR="00172861" w:rsidRDefault="00000000">
            <w:pPr>
              <w:jc w:val="center"/>
              <w:rPr>
                <w:sz w:val="22"/>
                <w:szCs w:val="22"/>
              </w:rPr>
            </w:pPr>
            <w:r>
              <w:rPr>
                <w:sz w:val="22"/>
                <w:szCs w:val="22"/>
              </w:rPr>
              <w:t>Cajón de texto de color</w:t>
            </w:r>
          </w:p>
        </w:tc>
      </w:tr>
      <w:tr w:rsidR="00172861" w14:paraId="38FB0F6A" w14:textId="77777777">
        <w:trPr>
          <w:trHeight w:val="780"/>
        </w:trPr>
        <w:tc>
          <w:tcPr>
            <w:tcW w:w="13260" w:type="dxa"/>
            <w:gridSpan w:val="2"/>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5BD" w14:textId="77777777" w:rsidR="00172861" w:rsidRDefault="00000000">
            <w:pPr>
              <w:rPr>
                <w:b w:val="0"/>
              </w:rPr>
            </w:pPr>
            <w:r>
              <w:rPr>
                <w:b w:val="0"/>
              </w:rPr>
              <w:t>Recuerde explorar los demás recursos que se encuentran disponibles en este componente formativo, como son la síntesis, la actividad didáctica, material complementario, entre otros.</w:t>
            </w:r>
          </w:p>
        </w:tc>
      </w:tr>
    </w:tbl>
    <w:p w14:paraId="000005BF" w14:textId="77777777" w:rsidR="00172861" w:rsidRDefault="00172861">
      <w:pPr>
        <w:spacing w:line="240" w:lineRule="auto"/>
        <w:rPr>
          <w:color w:val="7F7F7F"/>
        </w:rPr>
      </w:pPr>
    </w:p>
    <w:p w14:paraId="000005C0" w14:textId="77777777" w:rsidR="00172861" w:rsidRDefault="00172861">
      <w:pPr>
        <w:spacing w:line="240" w:lineRule="auto"/>
      </w:pPr>
      <w:bookmarkStart w:id="65" w:name="_heading=h.ihv636" w:colFirst="0" w:colLast="0"/>
      <w:bookmarkEnd w:id="65"/>
    </w:p>
    <w:p w14:paraId="000005C1" w14:textId="77777777" w:rsidR="00172861" w:rsidRDefault="00172861">
      <w:pPr>
        <w:spacing w:line="240" w:lineRule="auto"/>
      </w:pPr>
    </w:p>
    <w:p w14:paraId="000005C2" w14:textId="77777777" w:rsidR="00172861" w:rsidRDefault="00000000">
      <w:pPr>
        <w:spacing w:line="240" w:lineRule="auto"/>
        <w:rPr>
          <w:b/>
        </w:rPr>
      </w:pPr>
      <w:r>
        <w:rPr>
          <w:b/>
        </w:rPr>
        <w:t>SÍNTESIS</w:t>
      </w:r>
    </w:p>
    <w:p w14:paraId="000005C3" w14:textId="77777777" w:rsidR="00172861" w:rsidRDefault="00172861">
      <w:pPr>
        <w:spacing w:line="240" w:lineRule="auto"/>
        <w:rPr>
          <w:b/>
        </w:rPr>
      </w:pPr>
    </w:p>
    <w:p w14:paraId="000005C4" w14:textId="77777777" w:rsidR="00172861" w:rsidRDefault="00172861">
      <w:pPr>
        <w:spacing w:after="120" w:line="240" w:lineRule="auto"/>
      </w:pPr>
    </w:p>
    <w:tbl>
      <w:tblPr>
        <w:tblStyle w:val="affffffffffffffffffffffffffffff4"/>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172861" w14:paraId="128B2AEE" w14:textId="77777777">
        <w:tc>
          <w:tcPr>
            <w:tcW w:w="2101" w:type="dxa"/>
            <w:shd w:val="clear" w:color="auto" w:fill="C6D9F1"/>
          </w:tcPr>
          <w:p w14:paraId="000005C5" w14:textId="77777777" w:rsidR="00172861" w:rsidRDefault="00000000">
            <w:pPr>
              <w:jc w:val="center"/>
            </w:pPr>
            <w:r>
              <w:t>Tipo de recurso</w:t>
            </w:r>
          </w:p>
        </w:tc>
        <w:tc>
          <w:tcPr>
            <w:tcW w:w="11320" w:type="dxa"/>
            <w:shd w:val="clear" w:color="auto" w:fill="C6D9F1"/>
          </w:tcPr>
          <w:p w14:paraId="000005C6" w14:textId="77777777" w:rsidR="00172861" w:rsidRDefault="00000000">
            <w:pPr>
              <w:jc w:val="center"/>
            </w:pPr>
            <w:r>
              <w:t>Síntesis</w:t>
            </w:r>
          </w:p>
        </w:tc>
      </w:tr>
      <w:tr w:rsidR="00172861" w14:paraId="7FFAA2A1" w14:textId="77777777">
        <w:tc>
          <w:tcPr>
            <w:tcW w:w="13421" w:type="dxa"/>
            <w:gridSpan w:val="2"/>
            <w:shd w:val="clear" w:color="auto" w:fill="FFFFFF"/>
          </w:tcPr>
          <w:p w14:paraId="000005C7" w14:textId="77777777" w:rsidR="00172861" w:rsidRDefault="00172861"/>
          <w:p w14:paraId="000005C8" w14:textId="77777777" w:rsidR="00172861" w:rsidRDefault="00000000">
            <w:r>
              <w:t>Programa: Implementación de infraestructura de TICS</w:t>
            </w:r>
          </w:p>
          <w:p w14:paraId="000005C9" w14:textId="77777777" w:rsidR="00172861" w:rsidRDefault="00000000">
            <w:r>
              <w:br/>
              <w:t>Síntesis:  Monitoreo a la infraestructura T.I según normativa vigente.</w:t>
            </w:r>
          </w:p>
          <w:p w14:paraId="000005CA" w14:textId="77777777" w:rsidR="00172861" w:rsidRDefault="00172861"/>
        </w:tc>
      </w:tr>
      <w:tr w:rsidR="00172861" w14:paraId="4D3E0734" w14:textId="77777777">
        <w:tc>
          <w:tcPr>
            <w:tcW w:w="2101" w:type="dxa"/>
            <w:shd w:val="clear" w:color="auto" w:fill="C6D9F1"/>
          </w:tcPr>
          <w:p w14:paraId="000005CC" w14:textId="77777777" w:rsidR="00172861" w:rsidRDefault="00000000">
            <w:r>
              <w:t>Introducción</w:t>
            </w:r>
          </w:p>
          <w:p w14:paraId="000005CD" w14:textId="77777777" w:rsidR="00172861" w:rsidRDefault="00172861">
            <w:pPr>
              <w:rPr>
                <w:color w:val="BFBFBF"/>
              </w:rPr>
            </w:pPr>
          </w:p>
        </w:tc>
        <w:tc>
          <w:tcPr>
            <w:tcW w:w="11320" w:type="dxa"/>
            <w:shd w:val="clear" w:color="auto" w:fill="FFFFFF"/>
          </w:tcPr>
          <w:p w14:paraId="000005CE" w14:textId="77777777" w:rsidR="00172861" w:rsidRDefault="00000000">
            <w:pPr>
              <w:rPr>
                <w:b w:val="0"/>
                <w:color w:val="202124"/>
              </w:rPr>
            </w:pPr>
            <w:r>
              <w:rPr>
                <w:b w:val="0"/>
                <w:color w:val="202124"/>
              </w:rPr>
              <w:t xml:space="preserve">A través del componente formativo se conocerá la importancia del monitoreo al centro de datos, a través de la implementación de buenas prácticas basados en estándares nacionales e internacionales; adicionalmente, se abordarán los conceptos de seguridad y salud en el trabajo, factor clave para evitar riesgos y accidentes, también se conocerá la normatividad vigente en Colombia para la disposición de residuos tecnológicos. </w:t>
            </w:r>
          </w:p>
          <w:p w14:paraId="000005CF" w14:textId="77777777" w:rsidR="00172861" w:rsidRDefault="00172861">
            <w:pPr>
              <w:rPr>
                <w:highlight w:val="yellow"/>
              </w:rPr>
            </w:pPr>
          </w:p>
        </w:tc>
      </w:tr>
      <w:tr w:rsidR="00172861" w14:paraId="3FF04F3B" w14:textId="77777777">
        <w:tc>
          <w:tcPr>
            <w:tcW w:w="13421" w:type="dxa"/>
            <w:gridSpan w:val="2"/>
            <w:shd w:val="clear" w:color="auto" w:fill="FFFFFF"/>
          </w:tcPr>
          <w:p w14:paraId="000005D0" w14:textId="77777777" w:rsidR="00172861" w:rsidRDefault="00172861"/>
          <w:p w14:paraId="000005D1" w14:textId="77777777" w:rsidR="00172861" w:rsidRDefault="00000000">
            <w:pPr>
              <w:jc w:val="center"/>
              <w:rPr>
                <w:b w:val="0"/>
                <w:color w:val="FF0000"/>
              </w:rPr>
            </w:pPr>
            <w:sdt>
              <w:sdtPr>
                <w:tag w:val="goog_rdk_43"/>
                <w:id w:val="-1085449939"/>
              </w:sdtPr>
              <w:sdtContent>
                <w:commentRangeStart w:id="66"/>
              </w:sdtContent>
            </w:sdt>
            <w:r>
              <w:rPr>
                <w:noProof/>
                <w:color w:val="FF0000"/>
              </w:rPr>
              <w:drawing>
                <wp:inline distT="114300" distB="114300" distL="114300" distR="114300" wp14:anchorId="15D250F8" wp14:editId="4078F4FD">
                  <wp:extent cx="8391525" cy="3175000"/>
                  <wp:effectExtent l="0" t="0" r="0" b="0"/>
                  <wp:docPr id="9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7"/>
                          <a:srcRect/>
                          <a:stretch>
                            <a:fillRect/>
                          </a:stretch>
                        </pic:blipFill>
                        <pic:spPr>
                          <a:xfrm>
                            <a:off x="0" y="0"/>
                            <a:ext cx="8391525" cy="3175000"/>
                          </a:xfrm>
                          <a:prstGeom prst="rect">
                            <a:avLst/>
                          </a:prstGeom>
                          <a:ln/>
                        </pic:spPr>
                      </pic:pic>
                    </a:graphicData>
                  </a:graphic>
                </wp:inline>
              </w:drawing>
            </w:r>
            <w:commentRangeEnd w:id="66"/>
            <w:r>
              <w:commentReference w:id="66"/>
            </w:r>
          </w:p>
          <w:p w14:paraId="000005D2" w14:textId="77777777" w:rsidR="00172861" w:rsidRDefault="00000000">
            <w:pPr>
              <w:rPr>
                <w:b w:val="0"/>
                <w:color w:val="FF0000"/>
              </w:rPr>
            </w:pPr>
            <w:r>
              <w:rPr>
                <w:b w:val="0"/>
                <w:color w:val="FF0000"/>
              </w:rPr>
              <w:t>_</w:t>
            </w:r>
          </w:p>
          <w:p w14:paraId="000005D3" w14:textId="77777777" w:rsidR="00172861" w:rsidRDefault="00172861">
            <w:pPr>
              <w:jc w:val="center"/>
              <w:rPr>
                <w:b w:val="0"/>
              </w:rPr>
            </w:pPr>
          </w:p>
          <w:p w14:paraId="000005D4" w14:textId="77777777" w:rsidR="00172861" w:rsidRDefault="00000000">
            <w:pPr>
              <w:widowControl w:val="0"/>
              <w:rPr>
                <w:b w:val="0"/>
                <w:color w:val="FF0000"/>
              </w:rPr>
            </w:pPr>
            <w:r>
              <w:rPr>
                <w:b w:val="0"/>
              </w:rPr>
              <w:t>228116_i51</w:t>
            </w:r>
          </w:p>
        </w:tc>
      </w:tr>
    </w:tbl>
    <w:p w14:paraId="000005D6" w14:textId="77777777" w:rsidR="00172861" w:rsidRDefault="00172861">
      <w:pPr>
        <w:spacing w:line="240" w:lineRule="auto"/>
        <w:rPr>
          <w:sz w:val="24"/>
          <w:szCs w:val="24"/>
        </w:rPr>
      </w:pPr>
    </w:p>
    <w:p w14:paraId="000005D7" w14:textId="77777777" w:rsidR="00172861" w:rsidRDefault="00172861">
      <w:pPr>
        <w:spacing w:line="240" w:lineRule="auto"/>
        <w:rPr>
          <w:sz w:val="24"/>
          <w:szCs w:val="24"/>
        </w:rPr>
      </w:pPr>
    </w:p>
    <w:p w14:paraId="000005D8" w14:textId="77777777" w:rsidR="00172861" w:rsidRDefault="00172861">
      <w:pPr>
        <w:spacing w:line="240" w:lineRule="auto"/>
        <w:rPr>
          <w:sz w:val="24"/>
          <w:szCs w:val="24"/>
        </w:rPr>
      </w:pPr>
    </w:p>
    <w:p w14:paraId="000005D9" w14:textId="77777777" w:rsidR="00172861" w:rsidRDefault="00000000">
      <w:pPr>
        <w:spacing w:after="120" w:line="240" w:lineRule="auto"/>
        <w:rPr>
          <w:b/>
          <w:sz w:val="24"/>
          <w:szCs w:val="24"/>
        </w:rPr>
      </w:pPr>
      <w:r>
        <w:rPr>
          <w:b/>
          <w:sz w:val="24"/>
          <w:szCs w:val="24"/>
        </w:rPr>
        <w:t>ACTIVIDAD DIDÁCTICA</w:t>
      </w:r>
    </w:p>
    <w:p w14:paraId="000005DA" w14:textId="77777777" w:rsidR="00172861" w:rsidRDefault="00172861">
      <w:pPr>
        <w:spacing w:line="240" w:lineRule="auto"/>
        <w:rPr>
          <w:sz w:val="24"/>
          <w:szCs w:val="24"/>
        </w:rPr>
      </w:pPr>
    </w:p>
    <w:p w14:paraId="000005DB" w14:textId="77777777" w:rsidR="00172861" w:rsidRDefault="00000000">
      <w:pPr>
        <w:spacing w:before="240" w:after="120"/>
        <w:rPr>
          <w:b/>
          <w:sz w:val="24"/>
          <w:szCs w:val="24"/>
        </w:rPr>
      </w:pPr>
      <w:r>
        <w:rPr>
          <w:b/>
          <w:sz w:val="24"/>
          <w:szCs w:val="24"/>
        </w:rPr>
        <w:lastRenderedPageBreak/>
        <w:t xml:space="preserve"> </w:t>
      </w:r>
    </w:p>
    <w:tbl>
      <w:tblPr>
        <w:tblStyle w:val="affffffffffffffffffffffffffffff5"/>
        <w:tblW w:w="134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73"/>
        <w:gridCol w:w="264"/>
        <w:gridCol w:w="6398"/>
      </w:tblGrid>
      <w:tr w:rsidR="00172861" w14:paraId="011C5AFC" w14:textId="77777777">
        <w:trPr>
          <w:trHeight w:val="495"/>
        </w:trPr>
        <w:tc>
          <w:tcPr>
            <w:tcW w:w="6773" w:type="dxa"/>
            <w:tcBorders>
              <w:top w:val="single" w:sz="5" w:space="0" w:color="000000"/>
              <w:left w:val="single" w:sz="5" w:space="0" w:color="000000"/>
              <w:bottom w:val="single" w:sz="5" w:space="0" w:color="000000"/>
              <w:right w:val="single" w:sz="5" w:space="0" w:color="000000"/>
            </w:tcBorders>
            <w:shd w:val="clear" w:color="auto" w:fill="C9DAF8"/>
            <w:tcMar>
              <w:top w:w="100" w:type="dxa"/>
              <w:left w:w="100" w:type="dxa"/>
              <w:bottom w:w="100" w:type="dxa"/>
              <w:right w:w="100" w:type="dxa"/>
            </w:tcMar>
          </w:tcPr>
          <w:p w14:paraId="000005DC" w14:textId="77777777" w:rsidR="00172861" w:rsidRDefault="00000000">
            <w:pPr>
              <w:spacing w:before="240" w:after="240" w:line="240" w:lineRule="auto"/>
              <w:jc w:val="center"/>
              <w:rPr>
                <w:b/>
                <w:sz w:val="24"/>
                <w:szCs w:val="24"/>
              </w:rPr>
            </w:pPr>
            <w:r>
              <w:rPr>
                <w:b/>
                <w:sz w:val="24"/>
                <w:szCs w:val="24"/>
              </w:rPr>
              <w:t>Tipo de recurso</w:t>
            </w:r>
          </w:p>
        </w:tc>
        <w:tc>
          <w:tcPr>
            <w:tcW w:w="6662" w:type="dxa"/>
            <w:gridSpan w:val="2"/>
            <w:tcBorders>
              <w:top w:val="single" w:sz="5" w:space="0" w:color="000000"/>
              <w:left w:val="nil"/>
              <w:bottom w:val="single" w:sz="5" w:space="0" w:color="000000"/>
              <w:right w:val="single" w:sz="5" w:space="0" w:color="000000"/>
            </w:tcBorders>
            <w:shd w:val="clear" w:color="auto" w:fill="C9DAF8"/>
            <w:tcMar>
              <w:top w:w="100" w:type="dxa"/>
              <w:left w:w="100" w:type="dxa"/>
              <w:bottom w:w="100" w:type="dxa"/>
              <w:right w:w="100" w:type="dxa"/>
            </w:tcMar>
          </w:tcPr>
          <w:p w14:paraId="000005DD" w14:textId="77777777" w:rsidR="00172861" w:rsidRDefault="00000000">
            <w:pPr>
              <w:spacing w:before="240" w:after="240" w:line="240" w:lineRule="auto"/>
              <w:jc w:val="center"/>
              <w:rPr>
                <w:b/>
                <w:sz w:val="24"/>
                <w:szCs w:val="24"/>
              </w:rPr>
            </w:pPr>
            <w:r>
              <w:rPr>
                <w:b/>
                <w:sz w:val="24"/>
                <w:szCs w:val="24"/>
              </w:rPr>
              <w:t>Actividad didáctica.</w:t>
            </w:r>
          </w:p>
        </w:tc>
      </w:tr>
      <w:tr w:rsidR="00172861" w14:paraId="37DB3324" w14:textId="77777777">
        <w:trPr>
          <w:trHeight w:val="3875"/>
        </w:trPr>
        <w:tc>
          <w:tcPr>
            <w:tcW w:w="7037"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0005DF" w14:textId="77777777" w:rsidR="00172861" w:rsidRDefault="00000000">
            <w:pPr>
              <w:spacing w:before="240" w:after="240" w:line="240" w:lineRule="auto"/>
              <w:rPr>
                <w:sz w:val="24"/>
                <w:szCs w:val="24"/>
              </w:rPr>
            </w:pPr>
            <w:r>
              <w:rPr>
                <w:sz w:val="24"/>
                <w:szCs w:val="24"/>
              </w:rPr>
              <w:t xml:space="preserve"> </w:t>
            </w:r>
          </w:p>
          <w:p w14:paraId="000005E0" w14:textId="77777777" w:rsidR="00172861" w:rsidRDefault="00000000">
            <w:pPr>
              <w:spacing w:before="240" w:after="240" w:line="240" w:lineRule="auto"/>
              <w:rPr>
                <w:color w:val="FF0000"/>
                <w:sz w:val="24"/>
                <w:szCs w:val="24"/>
              </w:rPr>
            </w:pPr>
            <w:r>
              <w:rPr>
                <w:color w:val="FF0000"/>
                <w:sz w:val="24"/>
                <w:szCs w:val="24"/>
              </w:rPr>
              <w:t>Apreciado aprendiz, a continuación, encontrará una serie de preguntas que deberá resolver, con el objetivo de evaluar la aprehensión de los conocimientos expuestos en este componente formativo.</w:t>
            </w:r>
          </w:p>
          <w:p w14:paraId="000005E1" w14:textId="77777777" w:rsidR="00172861" w:rsidRDefault="00000000">
            <w:pPr>
              <w:spacing w:before="240" w:after="240" w:line="240" w:lineRule="auto"/>
              <w:rPr>
                <w:sz w:val="24"/>
                <w:szCs w:val="24"/>
              </w:rPr>
            </w:pPr>
            <w:r>
              <w:rPr>
                <w:sz w:val="24"/>
                <w:szCs w:val="24"/>
              </w:rPr>
              <w:t xml:space="preserve"> </w:t>
            </w:r>
          </w:p>
          <w:p w14:paraId="000005E2" w14:textId="77777777" w:rsidR="00172861" w:rsidRDefault="00000000">
            <w:pPr>
              <w:spacing w:before="240" w:after="240" w:line="240" w:lineRule="auto"/>
              <w:rPr>
                <w:sz w:val="24"/>
                <w:szCs w:val="24"/>
              </w:rPr>
            </w:pPr>
            <w:r>
              <w:rPr>
                <w:sz w:val="24"/>
                <w:szCs w:val="24"/>
              </w:rPr>
              <w:t>Mensaje respuestas positivas:</w:t>
            </w:r>
          </w:p>
          <w:p w14:paraId="000005E3" w14:textId="77777777" w:rsidR="00172861" w:rsidRDefault="00000000">
            <w:pPr>
              <w:spacing w:before="240" w:after="240" w:line="240" w:lineRule="auto"/>
              <w:rPr>
                <w:color w:val="FF0000"/>
                <w:sz w:val="24"/>
                <w:szCs w:val="24"/>
              </w:rPr>
            </w:pPr>
            <w:r>
              <w:rPr>
                <w:color w:val="FF0000"/>
                <w:sz w:val="24"/>
                <w:szCs w:val="24"/>
              </w:rPr>
              <w:t>Muy bien, ha seleccionado la respuesta correcta.</w:t>
            </w:r>
          </w:p>
          <w:p w14:paraId="000005E4" w14:textId="77777777" w:rsidR="00172861" w:rsidRDefault="00000000">
            <w:pPr>
              <w:spacing w:before="240" w:after="240" w:line="240" w:lineRule="auto"/>
              <w:rPr>
                <w:sz w:val="24"/>
                <w:szCs w:val="24"/>
              </w:rPr>
            </w:pPr>
            <w:r>
              <w:rPr>
                <w:sz w:val="24"/>
                <w:szCs w:val="24"/>
              </w:rPr>
              <w:t>Mensaje respuestas negativas:</w:t>
            </w:r>
          </w:p>
          <w:p w14:paraId="000005E5" w14:textId="77777777" w:rsidR="00172861" w:rsidRDefault="00000000">
            <w:pPr>
              <w:spacing w:before="240" w:after="240" w:line="240" w:lineRule="auto"/>
              <w:rPr>
                <w:color w:val="FF0000"/>
                <w:sz w:val="24"/>
                <w:szCs w:val="24"/>
              </w:rPr>
            </w:pPr>
            <w:r>
              <w:rPr>
                <w:color w:val="FF0000"/>
                <w:sz w:val="24"/>
                <w:szCs w:val="24"/>
              </w:rPr>
              <w:t>Lastimosamente no ha acertado, le invitamos a repasar el componente formativo.</w:t>
            </w:r>
          </w:p>
        </w:tc>
        <w:tc>
          <w:tcPr>
            <w:tcW w:w="63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0005E7" w14:textId="77777777" w:rsidR="00172861" w:rsidRDefault="00000000">
            <w:pPr>
              <w:spacing w:before="240" w:after="120" w:line="240" w:lineRule="auto"/>
              <w:rPr>
                <w:sz w:val="24"/>
                <w:szCs w:val="24"/>
              </w:rPr>
            </w:pPr>
            <w:r>
              <w:rPr>
                <w:sz w:val="24"/>
                <w:szCs w:val="24"/>
              </w:rPr>
              <w:t xml:space="preserve"> </w:t>
            </w:r>
          </w:p>
        </w:tc>
      </w:tr>
      <w:tr w:rsidR="00172861" w14:paraId="6F45AB64" w14:textId="77777777">
        <w:trPr>
          <w:trHeight w:val="968"/>
        </w:trPr>
        <w:tc>
          <w:tcPr>
            <w:tcW w:w="7037"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0005E8" w14:textId="77777777" w:rsidR="00172861" w:rsidRDefault="00000000">
            <w:pPr>
              <w:spacing w:before="240" w:after="240" w:line="240" w:lineRule="auto"/>
              <w:rPr>
                <w:color w:val="FF0000"/>
                <w:sz w:val="24"/>
                <w:szCs w:val="24"/>
              </w:rPr>
            </w:pPr>
            <w:r>
              <w:rPr>
                <w:color w:val="FF0000"/>
                <w:sz w:val="24"/>
                <w:szCs w:val="24"/>
              </w:rPr>
              <w:t>En el monitoreo a los centros de datos se divide en tres componentes que permiten su administración, la infraestructura TI, aplicación y servicios y el entorno del centro de datos.</w:t>
            </w:r>
          </w:p>
        </w:tc>
        <w:tc>
          <w:tcPr>
            <w:tcW w:w="63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0005EA" w14:textId="77777777" w:rsidR="00172861" w:rsidRDefault="00000000">
            <w:pPr>
              <w:spacing w:before="240" w:after="240" w:line="240" w:lineRule="auto"/>
              <w:rPr>
                <w:sz w:val="24"/>
                <w:szCs w:val="24"/>
              </w:rPr>
            </w:pPr>
            <w:r>
              <w:rPr>
                <w:sz w:val="24"/>
                <w:szCs w:val="24"/>
              </w:rPr>
              <w:t>Verdadero</w:t>
            </w:r>
          </w:p>
        </w:tc>
      </w:tr>
      <w:tr w:rsidR="00172861" w14:paraId="5ECD1349" w14:textId="77777777">
        <w:trPr>
          <w:trHeight w:val="812"/>
        </w:trPr>
        <w:tc>
          <w:tcPr>
            <w:tcW w:w="7037"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0005EB" w14:textId="77777777" w:rsidR="00172861" w:rsidRDefault="00000000">
            <w:pPr>
              <w:spacing w:before="240" w:after="240" w:line="240" w:lineRule="auto"/>
              <w:rPr>
                <w:color w:val="FF0000"/>
                <w:sz w:val="24"/>
                <w:szCs w:val="24"/>
              </w:rPr>
            </w:pPr>
            <w:r>
              <w:rPr>
                <w:color w:val="FF0000"/>
                <w:sz w:val="24"/>
                <w:szCs w:val="24"/>
              </w:rPr>
              <w:lastRenderedPageBreak/>
              <w:t xml:space="preserve">Los niveles de operación de los componentes de monitoreo son los elementos de campo, los controladores, los procesadores y el </w:t>
            </w:r>
            <w:r>
              <w:rPr>
                <w:i/>
                <w:color w:val="FF0000"/>
                <w:sz w:val="24"/>
                <w:szCs w:val="24"/>
              </w:rPr>
              <w:t>software</w:t>
            </w:r>
            <w:r>
              <w:rPr>
                <w:color w:val="FF0000"/>
                <w:sz w:val="24"/>
                <w:szCs w:val="24"/>
              </w:rPr>
              <w:t>.</w:t>
            </w:r>
          </w:p>
        </w:tc>
        <w:tc>
          <w:tcPr>
            <w:tcW w:w="63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0005ED" w14:textId="77777777" w:rsidR="00172861" w:rsidRDefault="00000000">
            <w:pPr>
              <w:spacing w:before="240" w:after="240" w:line="240" w:lineRule="auto"/>
              <w:rPr>
                <w:sz w:val="24"/>
                <w:szCs w:val="24"/>
              </w:rPr>
            </w:pPr>
            <w:r>
              <w:rPr>
                <w:sz w:val="24"/>
                <w:szCs w:val="24"/>
              </w:rPr>
              <w:t>Verdadero</w:t>
            </w:r>
          </w:p>
        </w:tc>
      </w:tr>
      <w:tr w:rsidR="00172861" w14:paraId="7C69D060" w14:textId="77777777">
        <w:trPr>
          <w:trHeight w:val="1275"/>
        </w:trPr>
        <w:tc>
          <w:tcPr>
            <w:tcW w:w="7037"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0005EE" w14:textId="77777777" w:rsidR="00172861" w:rsidRDefault="00000000">
            <w:pPr>
              <w:spacing w:before="240" w:after="240" w:line="240" w:lineRule="auto"/>
              <w:rPr>
                <w:color w:val="FF0000"/>
                <w:sz w:val="24"/>
                <w:szCs w:val="24"/>
              </w:rPr>
            </w:pPr>
            <w:r>
              <w:rPr>
                <w:color w:val="FF0000"/>
                <w:sz w:val="24"/>
                <w:szCs w:val="24"/>
              </w:rPr>
              <w:t>Las herramientas para administrar el centro de datos generalmente son la compañía y los datos.</w:t>
            </w:r>
          </w:p>
          <w:p w14:paraId="000005EF" w14:textId="77777777" w:rsidR="00172861" w:rsidRDefault="00000000">
            <w:pPr>
              <w:spacing w:before="240" w:after="240" w:line="240" w:lineRule="auto"/>
              <w:rPr>
                <w:color w:val="666666"/>
                <w:sz w:val="24"/>
                <w:szCs w:val="24"/>
              </w:rPr>
            </w:pPr>
            <w:r>
              <w:rPr>
                <w:color w:val="666666"/>
                <w:sz w:val="24"/>
                <w:szCs w:val="24"/>
              </w:rPr>
              <w:t xml:space="preserve"> </w:t>
            </w:r>
          </w:p>
        </w:tc>
        <w:tc>
          <w:tcPr>
            <w:tcW w:w="63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0005F1" w14:textId="77777777" w:rsidR="00172861" w:rsidRDefault="00000000">
            <w:pPr>
              <w:spacing w:before="240" w:after="240" w:line="240" w:lineRule="auto"/>
              <w:rPr>
                <w:sz w:val="24"/>
                <w:szCs w:val="24"/>
              </w:rPr>
            </w:pPr>
            <w:r>
              <w:rPr>
                <w:sz w:val="24"/>
                <w:szCs w:val="24"/>
              </w:rPr>
              <w:t>Falso</w:t>
            </w:r>
          </w:p>
        </w:tc>
      </w:tr>
      <w:tr w:rsidR="00172861" w14:paraId="026BF28F" w14:textId="77777777">
        <w:trPr>
          <w:trHeight w:val="765"/>
        </w:trPr>
        <w:tc>
          <w:tcPr>
            <w:tcW w:w="7037"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0005F2" w14:textId="77777777" w:rsidR="00172861" w:rsidRDefault="00000000">
            <w:pPr>
              <w:spacing w:before="240" w:after="240" w:line="240" w:lineRule="auto"/>
              <w:rPr>
                <w:color w:val="FF0000"/>
                <w:sz w:val="24"/>
                <w:szCs w:val="24"/>
              </w:rPr>
            </w:pPr>
            <w:r>
              <w:rPr>
                <w:color w:val="FF0000"/>
                <w:sz w:val="24"/>
                <w:szCs w:val="24"/>
              </w:rPr>
              <w:t>Las publicaciones de ITIL de gestión del servicio basado en buenas prácticas se apoyan en la naturaleza de las aplicaciones.</w:t>
            </w:r>
          </w:p>
        </w:tc>
        <w:tc>
          <w:tcPr>
            <w:tcW w:w="63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0005F4" w14:textId="77777777" w:rsidR="00172861" w:rsidRDefault="00000000">
            <w:pPr>
              <w:spacing w:before="240" w:after="240" w:line="240" w:lineRule="auto"/>
              <w:rPr>
                <w:sz w:val="24"/>
                <w:szCs w:val="24"/>
              </w:rPr>
            </w:pPr>
            <w:r>
              <w:rPr>
                <w:sz w:val="24"/>
                <w:szCs w:val="24"/>
              </w:rPr>
              <w:t>Falso</w:t>
            </w:r>
          </w:p>
        </w:tc>
      </w:tr>
      <w:tr w:rsidR="00172861" w14:paraId="0244F8D9" w14:textId="77777777">
        <w:trPr>
          <w:trHeight w:val="765"/>
        </w:trPr>
        <w:tc>
          <w:tcPr>
            <w:tcW w:w="7037"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0005F5" w14:textId="77777777" w:rsidR="00172861" w:rsidRDefault="00000000">
            <w:pPr>
              <w:spacing w:before="240" w:after="240" w:line="240" w:lineRule="auto"/>
              <w:rPr>
                <w:color w:val="FF0000"/>
                <w:sz w:val="24"/>
                <w:szCs w:val="24"/>
              </w:rPr>
            </w:pPr>
            <w:r>
              <w:rPr>
                <w:color w:val="FF0000"/>
                <w:sz w:val="24"/>
                <w:szCs w:val="24"/>
              </w:rPr>
              <w:t>Las personas, los procesos, la tecnología son los componentes de un ITSM.</w:t>
            </w:r>
          </w:p>
        </w:tc>
        <w:tc>
          <w:tcPr>
            <w:tcW w:w="63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0005F7" w14:textId="77777777" w:rsidR="00172861" w:rsidRDefault="00000000">
            <w:pPr>
              <w:spacing w:before="240" w:after="240" w:line="240" w:lineRule="auto"/>
              <w:rPr>
                <w:sz w:val="24"/>
                <w:szCs w:val="24"/>
              </w:rPr>
            </w:pPr>
            <w:r>
              <w:rPr>
                <w:sz w:val="24"/>
                <w:szCs w:val="24"/>
              </w:rPr>
              <w:t>Verdadero</w:t>
            </w:r>
          </w:p>
        </w:tc>
      </w:tr>
      <w:tr w:rsidR="00172861" w14:paraId="2B0B4659" w14:textId="77777777">
        <w:trPr>
          <w:trHeight w:val="765"/>
        </w:trPr>
        <w:tc>
          <w:tcPr>
            <w:tcW w:w="7037"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0005F8" w14:textId="77777777" w:rsidR="00172861" w:rsidRDefault="00000000">
            <w:pPr>
              <w:spacing w:before="240" w:after="240" w:line="240" w:lineRule="auto"/>
              <w:rPr>
                <w:color w:val="FF0000"/>
                <w:sz w:val="24"/>
                <w:szCs w:val="24"/>
              </w:rPr>
            </w:pPr>
            <w:r>
              <w:rPr>
                <w:color w:val="FF0000"/>
                <w:sz w:val="24"/>
                <w:szCs w:val="24"/>
              </w:rPr>
              <w:t>La gestión de activos, la supervisión,  la resiliencia, la optimización, generalmente son los campos de acción de un DCIM.</w:t>
            </w:r>
          </w:p>
        </w:tc>
        <w:tc>
          <w:tcPr>
            <w:tcW w:w="63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0005FA" w14:textId="77777777" w:rsidR="00172861" w:rsidRDefault="00000000">
            <w:pPr>
              <w:spacing w:before="240" w:after="240" w:line="240" w:lineRule="auto"/>
              <w:rPr>
                <w:sz w:val="24"/>
                <w:szCs w:val="24"/>
              </w:rPr>
            </w:pPr>
            <w:r>
              <w:rPr>
                <w:sz w:val="24"/>
                <w:szCs w:val="24"/>
              </w:rPr>
              <w:t>Verdadero</w:t>
            </w:r>
          </w:p>
        </w:tc>
      </w:tr>
      <w:tr w:rsidR="00172861" w14:paraId="6A968091" w14:textId="77777777">
        <w:trPr>
          <w:trHeight w:val="495"/>
        </w:trPr>
        <w:tc>
          <w:tcPr>
            <w:tcW w:w="7037"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0005FB" w14:textId="77777777" w:rsidR="00172861" w:rsidRDefault="00000000">
            <w:pPr>
              <w:spacing w:before="240" w:after="240" w:line="240" w:lineRule="auto"/>
              <w:rPr>
                <w:color w:val="FF0000"/>
                <w:sz w:val="24"/>
                <w:szCs w:val="24"/>
              </w:rPr>
            </w:pPr>
            <w:r>
              <w:rPr>
                <w:color w:val="FF0000"/>
                <w:sz w:val="24"/>
                <w:szCs w:val="24"/>
              </w:rPr>
              <w:lastRenderedPageBreak/>
              <w:t>Un BMS está integrado por Alfa o Beta y Fuzzing.</w:t>
            </w:r>
          </w:p>
        </w:tc>
        <w:tc>
          <w:tcPr>
            <w:tcW w:w="63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0005FD" w14:textId="77777777" w:rsidR="00172861" w:rsidRDefault="00000000">
            <w:pPr>
              <w:spacing w:before="240" w:after="240" w:line="240" w:lineRule="auto"/>
              <w:rPr>
                <w:sz w:val="24"/>
                <w:szCs w:val="24"/>
              </w:rPr>
            </w:pPr>
            <w:r>
              <w:rPr>
                <w:sz w:val="24"/>
                <w:szCs w:val="24"/>
              </w:rPr>
              <w:t>Falso</w:t>
            </w:r>
          </w:p>
        </w:tc>
      </w:tr>
      <w:tr w:rsidR="00172861" w14:paraId="2ACF34BC" w14:textId="77777777">
        <w:trPr>
          <w:trHeight w:val="1320"/>
        </w:trPr>
        <w:tc>
          <w:tcPr>
            <w:tcW w:w="7037"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0005FE" w14:textId="77777777" w:rsidR="00172861" w:rsidRDefault="00000000">
            <w:pPr>
              <w:spacing w:before="240" w:after="240" w:line="240" w:lineRule="auto"/>
              <w:rPr>
                <w:sz w:val="24"/>
                <w:szCs w:val="24"/>
              </w:rPr>
            </w:pPr>
            <w:r>
              <w:rPr>
                <w:color w:val="FF0000"/>
                <w:sz w:val="24"/>
                <w:szCs w:val="24"/>
              </w:rPr>
              <w:t>Para garantizar la disponibilidad del 100% en la infraestructura TI se deberá contar con equipos de respaldo que permitan dar solución a las novedades presentadas sin perjudicar el funcionamiento del sistema de información</w:t>
            </w:r>
            <w:r>
              <w:rPr>
                <w:sz w:val="24"/>
                <w:szCs w:val="24"/>
              </w:rPr>
              <w:t>.</w:t>
            </w:r>
          </w:p>
        </w:tc>
        <w:tc>
          <w:tcPr>
            <w:tcW w:w="63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000600" w14:textId="77777777" w:rsidR="00172861" w:rsidRDefault="00000000">
            <w:pPr>
              <w:spacing w:before="240" w:after="240" w:line="240" w:lineRule="auto"/>
              <w:rPr>
                <w:sz w:val="24"/>
                <w:szCs w:val="24"/>
              </w:rPr>
            </w:pPr>
            <w:r>
              <w:rPr>
                <w:sz w:val="24"/>
                <w:szCs w:val="24"/>
              </w:rPr>
              <w:t>Verdadero</w:t>
            </w:r>
          </w:p>
        </w:tc>
      </w:tr>
      <w:tr w:rsidR="00172861" w14:paraId="6A26E603" w14:textId="77777777">
        <w:trPr>
          <w:trHeight w:val="200"/>
        </w:trPr>
        <w:tc>
          <w:tcPr>
            <w:tcW w:w="6773" w:type="dxa"/>
            <w:tcBorders>
              <w:top w:val="nil"/>
              <w:left w:val="nil"/>
              <w:bottom w:val="nil"/>
              <w:right w:val="nil"/>
            </w:tcBorders>
            <w:shd w:val="clear" w:color="auto" w:fill="auto"/>
            <w:tcMar>
              <w:top w:w="100" w:type="dxa"/>
              <w:left w:w="100" w:type="dxa"/>
              <w:bottom w:w="100" w:type="dxa"/>
              <w:right w:w="100" w:type="dxa"/>
            </w:tcMar>
          </w:tcPr>
          <w:p w14:paraId="00000601" w14:textId="77777777" w:rsidR="00172861" w:rsidRDefault="00172861">
            <w:pPr>
              <w:spacing w:line="240" w:lineRule="auto"/>
              <w:rPr>
                <w:b/>
                <w:sz w:val="24"/>
                <w:szCs w:val="24"/>
              </w:rPr>
            </w:pPr>
          </w:p>
        </w:tc>
        <w:tc>
          <w:tcPr>
            <w:tcW w:w="264" w:type="dxa"/>
            <w:tcBorders>
              <w:top w:val="nil"/>
              <w:left w:val="nil"/>
              <w:bottom w:val="nil"/>
              <w:right w:val="nil"/>
            </w:tcBorders>
            <w:shd w:val="clear" w:color="auto" w:fill="auto"/>
            <w:tcMar>
              <w:top w:w="100" w:type="dxa"/>
              <w:left w:w="100" w:type="dxa"/>
              <w:bottom w:w="100" w:type="dxa"/>
              <w:right w:w="100" w:type="dxa"/>
            </w:tcMar>
          </w:tcPr>
          <w:p w14:paraId="00000602" w14:textId="77777777" w:rsidR="00172861" w:rsidRDefault="00172861">
            <w:pPr>
              <w:widowControl w:val="0"/>
              <w:pBdr>
                <w:top w:val="nil"/>
                <w:left w:val="nil"/>
                <w:bottom w:val="nil"/>
                <w:right w:val="nil"/>
                <w:between w:val="nil"/>
              </w:pBdr>
              <w:rPr>
                <w:b/>
                <w:sz w:val="24"/>
                <w:szCs w:val="24"/>
              </w:rPr>
            </w:pPr>
          </w:p>
        </w:tc>
        <w:tc>
          <w:tcPr>
            <w:tcW w:w="6398" w:type="dxa"/>
            <w:tcBorders>
              <w:top w:val="nil"/>
              <w:left w:val="nil"/>
              <w:bottom w:val="nil"/>
              <w:right w:val="nil"/>
            </w:tcBorders>
            <w:shd w:val="clear" w:color="auto" w:fill="auto"/>
            <w:tcMar>
              <w:top w:w="100" w:type="dxa"/>
              <w:left w:w="100" w:type="dxa"/>
              <w:bottom w:w="100" w:type="dxa"/>
              <w:right w:w="100" w:type="dxa"/>
            </w:tcMar>
          </w:tcPr>
          <w:p w14:paraId="00000603" w14:textId="77777777" w:rsidR="00172861" w:rsidRDefault="00172861">
            <w:pPr>
              <w:widowControl w:val="0"/>
              <w:pBdr>
                <w:top w:val="nil"/>
                <w:left w:val="nil"/>
                <w:bottom w:val="nil"/>
                <w:right w:val="nil"/>
                <w:between w:val="nil"/>
              </w:pBdr>
              <w:rPr>
                <w:b/>
                <w:sz w:val="24"/>
                <w:szCs w:val="24"/>
              </w:rPr>
            </w:pPr>
          </w:p>
        </w:tc>
      </w:tr>
    </w:tbl>
    <w:p w14:paraId="00000604" w14:textId="77777777" w:rsidR="00172861" w:rsidRDefault="00000000">
      <w:pPr>
        <w:spacing w:before="240" w:after="120"/>
        <w:rPr>
          <w:b/>
          <w:sz w:val="24"/>
          <w:szCs w:val="24"/>
        </w:rPr>
      </w:pPr>
      <w:r>
        <w:rPr>
          <w:b/>
          <w:sz w:val="24"/>
          <w:szCs w:val="24"/>
        </w:rPr>
        <w:t xml:space="preserve"> </w:t>
      </w:r>
    </w:p>
    <w:p w14:paraId="00000605" w14:textId="77777777" w:rsidR="00172861" w:rsidRDefault="00172861">
      <w:pPr>
        <w:spacing w:line="240" w:lineRule="auto"/>
        <w:rPr>
          <w:b/>
          <w:sz w:val="24"/>
          <w:szCs w:val="24"/>
        </w:rPr>
      </w:pPr>
    </w:p>
    <w:p w14:paraId="00000606" w14:textId="77777777" w:rsidR="00172861" w:rsidRDefault="00172861">
      <w:pPr>
        <w:spacing w:line="240" w:lineRule="auto"/>
        <w:rPr>
          <w:b/>
          <w:sz w:val="24"/>
          <w:szCs w:val="24"/>
        </w:rPr>
      </w:pPr>
    </w:p>
    <w:p w14:paraId="00000607" w14:textId="77777777" w:rsidR="00172861" w:rsidRDefault="00172861">
      <w:pPr>
        <w:spacing w:line="240" w:lineRule="auto"/>
        <w:rPr>
          <w:b/>
          <w:sz w:val="24"/>
          <w:szCs w:val="24"/>
        </w:rPr>
      </w:pPr>
    </w:p>
    <w:p w14:paraId="00000608" w14:textId="77777777" w:rsidR="00172861" w:rsidRDefault="00172861">
      <w:pPr>
        <w:spacing w:line="240" w:lineRule="auto"/>
        <w:rPr>
          <w:b/>
          <w:sz w:val="24"/>
          <w:szCs w:val="24"/>
        </w:rPr>
      </w:pPr>
    </w:p>
    <w:p w14:paraId="00000609" w14:textId="77777777" w:rsidR="00172861" w:rsidRDefault="00000000">
      <w:pPr>
        <w:spacing w:line="240" w:lineRule="auto"/>
        <w:rPr>
          <w:b/>
          <w:sz w:val="24"/>
          <w:szCs w:val="24"/>
        </w:rPr>
      </w:pPr>
      <w:r>
        <w:rPr>
          <w:b/>
          <w:sz w:val="24"/>
          <w:szCs w:val="24"/>
        </w:rPr>
        <w:t>MATERIAL COMPLEMENTARIO</w:t>
      </w:r>
    </w:p>
    <w:p w14:paraId="0000060A" w14:textId="77777777" w:rsidR="00172861" w:rsidRDefault="00172861">
      <w:pPr>
        <w:spacing w:line="240" w:lineRule="auto"/>
        <w:rPr>
          <w:b/>
          <w:sz w:val="24"/>
          <w:szCs w:val="24"/>
        </w:rPr>
      </w:pPr>
    </w:p>
    <w:p w14:paraId="0000060B" w14:textId="77777777" w:rsidR="00172861" w:rsidRDefault="00172861">
      <w:pPr>
        <w:spacing w:line="240" w:lineRule="auto"/>
        <w:rPr>
          <w:sz w:val="24"/>
          <w:szCs w:val="24"/>
        </w:rPr>
      </w:pPr>
    </w:p>
    <w:tbl>
      <w:tblPr>
        <w:tblStyle w:val="affffffffffffffffffffffffffffff6"/>
        <w:tblW w:w="134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4305"/>
        <w:gridCol w:w="2025"/>
        <w:gridCol w:w="4265"/>
      </w:tblGrid>
      <w:tr w:rsidR="00172861" w14:paraId="7152F97F" w14:textId="77777777">
        <w:trPr>
          <w:trHeight w:val="580"/>
        </w:trPr>
        <w:tc>
          <w:tcPr>
            <w:tcW w:w="2820" w:type="dxa"/>
            <w:shd w:val="clear" w:color="auto" w:fill="CFE2F3"/>
            <w:tcMar>
              <w:top w:w="100" w:type="dxa"/>
              <w:left w:w="100" w:type="dxa"/>
              <w:bottom w:w="100" w:type="dxa"/>
              <w:right w:w="100" w:type="dxa"/>
            </w:tcMar>
          </w:tcPr>
          <w:p w14:paraId="0000060C" w14:textId="77777777" w:rsidR="00172861" w:rsidRDefault="00000000">
            <w:pPr>
              <w:widowControl w:val="0"/>
            </w:pPr>
            <w:r>
              <w:t>Tipo de recurso</w:t>
            </w:r>
          </w:p>
        </w:tc>
        <w:tc>
          <w:tcPr>
            <w:tcW w:w="10595" w:type="dxa"/>
            <w:gridSpan w:val="3"/>
            <w:shd w:val="clear" w:color="auto" w:fill="CFE2F3"/>
            <w:tcMar>
              <w:top w:w="100" w:type="dxa"/>
              <w:left w:w="100" w:type="dxa"/>
              <w:bottom w:w="100" w:type="dxa"/>
              <w:right w:w="100" w:type="dxa"/>
            </w:tcMar>
          </w:tcPr>
          <w:p w14:paraId="0000060D" w14:textId="77777777" w:rsidR="00172861" w:rsidRDefault="00000000">
            <w:pPr>
              <w:keepNext/>
              <w:keepLines/>
              <w:widowControl w:val="0"/>
              <w:spacing w:after="60"/>
              <w:jc w:val="center"/>
            </w:pPr>
            <w:bookmarkStart w:id="67" w:name="_heading=h.32hioqz" w:colFirst="0" w:colLast="0"/>
            <w:bookmarkEnd w:id="67"/>
            <w:r>
              <w:t>Material complementario</w:t>
            </w:r>
          </w:p>
        </w:tc>
      </w:tr>
      <w:tr w:rsidR="00172861" w14:paraId="173A795F" w14:textId="77777777">
        <w:tc>
          <w:tcPr>
            <w:tcW w:w="2820" w:type="dxa"/>
            <w:shd w:val="clear" w:color="auto" w:fill="auto"/>
            <w:tcMar>
              <w:top w:w="100" w:type="dxa"/>
              <w:left w:w="100" w:type="dxa"/>
              <w:bottom w:w="100" w:type="dxa"/>
              <w:right w:w="100" w:type="dxa"/>
            </w:tcMar>
          </w:tcPr>
          <w:p w14:paraId="00000610" w14:textId="77777777" w:rsidR="00172861" w:rsidRDefault="00000000">
            <w:pPr>
              <w:widowControl w:val="0"/>
              <w:jc w:val="center"/>
            </w:pPr>
            <w:r>
              <w:t>Tema</w:t>
            </w:r>
          </w:p>
        </w:tc>
        <w:tc>
          <w:tcPr>
            <w:tcW w:w="4305" w:type="dxa"/>
            <w:shd w:val="clear" w:color="auto" w:fill="auto"/>
            <w:tcMar>
              <w:top w:w="100" w:type="dxa"/>
              <w:left w:w="100" w:type="dxa"/>
              <w:bottom w:w="100" w:type="dxa"/>
              <w:right w:w="100" w:type="dxa"/>
            </w:tcMar>
          </w:tcPr>
          <w:p w14:paraId="00000611" w14:textId="77777777" w:rsidR="00172861" w:rsidRDefault="00000000">
            <w:pPr>
              <w:widowControl w:val="0"/>
              <w:jc w:val="center"/>
            </w:pPr>
            <w:r>
              <w:t>Referencia APA del material</w:t>
            </w:r>
          </w:p>
        </w:tc>
        <w:tc>
          <w:tcPr>
            <w:tcW w:w="2025" w:type="dxa"/>
            <w:shd w:val="clear" w:color="auto" w:fill="auto"/>
            <w:tcMar>
              <w:top w:w="100" w:type="dxa"/>
              <w:left w:w="100" w:type="dxa"/>
              <w:bottom w:w="100" w:type="dxa"/>
              <w:right w:w="100" w:type="dxa"/>
            </w:tcMar>
          </w:tcPr>
          <w:p w14:paraId="00000612" w14:textId="77777777" w:rsidR="00172861" w:rsidRDefault="00000000">
            <w:pPr>
              <w:widowControl w:val="0"/>
              <w:jc w:val="center"/>
            </w:pPr>
            <w:r>
              <w:t>Tipo</w:t>
            </w:r>
          </w:p>
        </w:tc>
        <w:tc>
          <w:tcPr>
            <w:tcW w:w="4265" w:type="dxa"/>
            <w:shd w:val="clear" w:color="auto" w:fill="auto"/>
            <w:tcMar>
              <w:top w:w="100" w:type="dxa"/>
              <w:left w:w="100" w:type="dxa"/>
              <w:bottom w:w="100" w:type="dxa"/>
              <w:right w:w="100" w:type="dxa"/>
            </w:tcMar>
          </w:tcPr>
          <w:p w14:paraId="00000613" w14:textId="77777777" w:rsidR="00172861" w:rsidRDefault="00000000">
            <w:pPr>
              <w:widowControl w:val="0"/>
              <w:jc w:val="center"/>
            </w:pPr>
            <w:r>
              <w:t>Enlace</w:t>
            </w:r>
          </w:p>
        </w:tc>
      </w:tr>
      <w:tr w:rsidR="00172861" w14:paraId="394EEB48" w14:textId="77777777">
        <w:tc>
          <w:tcPr>
            <w:tcW w:w="2820" w:type="dxa"/>
            <w:shd w:val="clear" w:color="auto" w:fill="auto"/>
            <w:tcMar>
              <w:top w:w="100" w:type="dxa"/>
              <w:left w:w="100" w:type="dxa"/>
              <w:bottom w:w="100" w:type="dxa"/>
              <w:right w:w="100" w:type="dxa"/>
            </w:tcMar>
          </w:tcPr>
          <w:p w14:paraId="00000614" w14:textId="77777777" w:rsidR="00172861" w:rsidRDefault="00000000">
            <w:pPr>
              <w:widowControl w:val="0"/>
              <w:rPr>
                <w:b w:val="0"/>
                <w:color w:val="202124"/>
              </w:rPr>
            </w:pPr>
            <w:r>
              <w:rPr>
                <w:b w:val="0"/>
                <w:color w:val="202124"/>
              </w:rPr>
              <w:t>Decreto 284 de 15 febrero de 2018.</w:t>
            </w:r>
          </w:p>
        </w:tc>
        <w:tc>
          <w:tcPr>
            <w:tcW w:w="4305" w:type="dxa"/>
            <w:shd w:val="clear" w:color="auto" w:fill="auto"/>
            <w:tcMar>
              <w:top w:w="100" w:type="dxa"/>
              <w:left w:w="100" w:type="dxa"/>
              <w:bottom w:w="100" w:type="dxa"/>
              <w:right w:w="100" w:type="dxa"/>
            </w:tcMar>
          </w:tcPr>
          <w:p w14:paraId="00000615" w14:textId="77777777" w:rsidR="00172861" w:rsidRDefault="00000000">
            <w:pPr>
              <w:widowControl w:val="0"/>
              <w:rPr>
                <w:color w:val="FF0000"/>
              </w:rPr>
            </w:pPr>
            <w:r>
              <w:rPr>
                <w:b w:val="0"/>
                <w:color w:val="FF0000"/>
              </w:rPr>
              <w:t xml:space="preserve">Decreto 284 de 2018 [Ministerio de Ambiente y Desarrollo Sostenible]. </w:t>
            </w:r>
            <w:r>
              <w:rPr>
                <w:b w:val="0"/>
                <w:color w:val="FF0000"/>
              </w:rPr>
              <w:lastRenderedPageBreak/>
              <w:t xml:space="preserve">Por el cual se adiciona el Decreto 1076 de 2015, Único Reglamentario del Sector Ambiente y Desarrollo Sostenible, en lo relacionado con la Gestión Integral de los Residuos de Aparatos Eléctricos y Electrónicos - RAEE Y se dictan otras disposiciones. 15 de febrero de 2018. </w:t>
            </w:r>
          </w:p>
        </w:tc>
        <w:tc>
          <w:tcPr>
            <w:tcW w:w="2025" w:type="dxa"/>
            <w:shd w:val="clear" w:color="auto" w:fill="auto"/>
            <w:tcMar>
              <w:top w:w="100" w:type="dxa"/>
              <w:left w:w="100" w:type="dxa"/>
              <w:bottom w:w="100" w:type="dxa"/>
              <w:right w:w="100" w:type="dxa"/>
            </w:tcMar>
          </w:tcPr>
          <w:p w14:paraId="00000616" w14:textId="77777777" w:rsidR="00172861" w:rsidRDefault="00000000">
            <w:pPr>
              <w:widowControl w:val="0"/>
              <w:rPr>
                <w:color w:val="202124"/>
              </w:rPr>
            </w:pPr>
            <w:r>
              <w:rPr>
                <w:color w:val="202124"/>
              </w:rPr>
              <w:lastRenderedPageBreak/>
              <w:t>Decreto</w:t>
            </w:r>
          </w:p>
        </w:tc>
        <w:tc>
          <w:tcPr>
            <w:tcW w:w="4265" w:type="dxa"/>
            <w:shd w:val="clear" w:color="auto" w:fill="auto"/>
            <w:tcMar>
              <w:top w:w="100" w:type="dxa"/>
              <w:left w:w="100" w:type="dxa"/>
              <w:bottom w:w="100" w:type="dxa"/>
              <w:right w:w="100" w:type="dxa"/>
            </w:tcMar>
          </w:tcPr>
          <w:p w14:paraId="00000617" w14:textId="77777777" w:rsidR="00172861" w:rsidRDefault="00000000">
            <w:pPr>
              <w:widowControl w:val="0"/>
              <w:rPr>
                <w:color w:val="202124"/>
              </w:rPr>
            </w:pPr>
            <w:hyperlink r:id="rId168">
              <w:r>
                <w:rPr>
                  <w:color w:val="1155CC"/>
                  <w:u w:val="single"/>
                </w:rPr>
                <w:t>http://es.presidencia.gov.co/normativa/normativa/DECRETO%20284%2</w:t>
              </w:r>
              <w:r>
                <w:rPr>
                  <w:color w:val="1155CC"/>
                  <w:u w:val="single"/>
                </w:rPr>
                <w:lastRenderedPageBreak/>
                <w:t>0DEL%2015%20FEBRERO%20DE%202018.pdf</w:t>
              </w:r>
            </w:hyperlink>
            <w:r>
              <w:rPr>
                <w:color w:val="202124"/>
              </w:rPr>
              <w:t xml:space="preserve"> </w:t>
            </w:r>
          </w:p>
        </w:tc>
      </w:tr>
      <w:tr w:rsidR="00172861" w14:paraId="23A504B8" w14:textId="77777777">
        <w:tc>
          <w:tcPr>
            <w:tcW w:w="2820" w:type="dxa"/>
            <w:shd w:val="clear" w:color="auto" w:fill="auto"/>
            <w:tcMar>
              <w:top w:w="100" w:type="dxa"/>
              <w:left w:w="100" w:type="dxa"/>
              <w:bottom w:w="100" w:type="dxa"/>
              <w:right w:w="100" w:type="dxa"/>
            </w:tcMar>
          </w:tcPr>
          <w:p w14:paraId="00000618" w14:textId="77777777" w:rsidR="00172861" w:rsidRDefault="00000000">
            <w:pPr>
              <w:widowControl w:val="0"/>
              <w:rPr>
                <w:i/>
                <w:color w:val="FF0000"/>
              </w:rPr>
            </w:pPr>
            <w:r>
              <w:rPr>
                <w:color w:val="202124"/>
              </w:rPr>
              <w:lastRenderedPageBreak/>
              <w:t xml:space="preserve">Ley 1672 del 19 de julio de 2013, </w:t>
            </w:r>
            <w:r>
              <w:rPr>
                <w:i/>
                <w:color w:val="FF0000"/>
              </w:rPr>
              <w:t>“Establece los lineamientos para la adopción de una política pública de gestión integral de residuos de aparatos eléctricos y electrónicos RAEE y se dictan otras disposiciones.</w:t>
            </w:r>
          </w:p>
        </w:tc>
        <w:tc>
          <w:tcPr>
            <w:tcW w:w="4305" w:type="dxa"/>
            <w:shd w:val="clear" w:color="auto" w:fill="auto"/>
            <w:tcMar>
              <w:top w:w="100" w:type="dxa"/>
              <w:left w:w="100" w:type="dxa"/>
              <w:bottom w:w="100" w:type="dxa"/>
              <w:right w:w="100" w:type="dxa"/>
            </w:tcMar>
          </w:tcPr>
          <w:p w14:paraId="00000619" w14:textId="77777777" w:rsidR="00172861" w:rsidRDefault="00000000">
            <w:pPr>
              <w:widowControl w:val="0"/>
              <w:rPr>
                <w:b w:val="0"/>
                <w:color w:val="FF0000"/>
              </w:rPr>
            </w:pPr>
            <w:r>
              <w:rPr>
                <w:b w:val="0"/>
                <w:color w:val="FF0000"/>
              </w:rPr>
              <w:t xml:space="preserve">Ley de 1672 de 2013. Por la cual se establecen los lineamientos para la adopción de una poútica pública de gestión integral de residuos de aparatos eléctricos y electrónicos (raee), y se dictan otras disposiciones.19 de julio de 2013. D.O. No. </w:t>
            </w:r>
            <w:r>
              <w:rPr>
                <w:b w:val="0"/>
                <w:color w:val="FF0000"/>
                <w:highlight w:val="white"/>
              </w:rPr>
              <w:t>48856.</w:t>
            </w:r>
          </w:p>
          <w:p w14:paraId="0000061A" w14:textId="77777777" w:rsidR="00172861" w:rsidRDefault="00172861">
            <w:pPr>
              <w:widowControl w:val="0"/>
              <w:rPr>
                <w:color w:val="202124"/>
              </w:rPr>
            </w:pPr>
          </w:p>
          <w:p w14:paraId="0000061B" w14:textId="77777777" w:rsidR="00172861" w:rsidRDefault="00172861">
            <w:pPr>
              <w:widowControl w:val="0"/>
              <w:rPr>
                <w:color w:val="202124"/>
              </w:rPr>
            </w:pPr>
          </w:p>
        </w:tc>
        <w:tc>
          <w:tcPr>
            <w:tcW w:w="2025" w:type="dxa"/>
            <w:shd w:val="clear" w:color="auto" w:fill="auto"/>
            <w:tcMar>
              <w:top w:w="100" w:type="dxa"/>
              <w:left w:w="100" w:type="dxa"/>
              <w:bottom w:w="100" w:type="dxa"/>
              <w:right w:w="100" w:type="dxa"/>
            </w:tcMar>
          </w:tcPr>
          <w:p w14:paraId="0000061C" w14:textId="77777777" w:rsidR="00172861" w:rsidRDefault="00000000">
            <w:pPr>
              <w:widowControl w:val="0"/>
              <w:rPr>
                <w:color w:val="202124"/>
              </w:rPr>
            </w:pPr>
            <w:r>
              <w:rPr>
                <w:color w:val="202124"/>
              </w:rPr>
              <w:t>Ley</w:t>
            </w:r>
          </w:p>
        </w:tc>
        <w:tc>
          <w:tcPr>
            <w:tcW w:w="4265" w:type="dxa"/>
            <w:shd w:val="clear" w:color="auto" w:fill="auto"/>
            <w:tcMar>
              <w:top w:w="100" w:type="dxa"/>
              <w:left w:w="100" w:type="dxa"/>
              <w:bottom w:w="100" w:type="dxa"/>
              <w:right w:w="100" w:type="dxa"/>
            </w:tcMar>
          </w:tcPr>
          <w:p w14:paraId="0000061D" w14:textId="77777777" w:rsidR="00172861" w:rsidRDefault="00000000">
            <w:pPr>
              <w:widowControl w:val="0"/>
              <w:rPr>
                <w:color w:val="202124"/>
              </w:rPr>
            </w:pPr>
            <w:hyperlink r:id="rId169">
              <w:r>
                <w:rPr>
                  <w:color w:val="1155CC"/>
                  <w:u w:val="single"/>
                </w:rPr>
                <w:t>https://www.minambiente.gov.co/wp-content/uploads/2021/06/ley-1672-2013.pdf</w:t>
              </w:r>
            </w:hyperlink>
            <w:r>
              <w:rPr>
                <w:color w:val="202124"/>
              </w:rPr>
              <w:t xml:space="preserve"> </w:t>
            </w:r>
          </w:p>
        </w:tc>
      </w:tr>
      <w:tr w:rsidR="00172861" w14:paraId="0CB2DF56" w14:textId="77777777">
        <w:tc>
          <w:tcPr>
            <w:tcW w:w="2820" w:type="dxa"/>
            <w:shd w:val="clear" w:color="auto" w:fill="auto"/>
            <w:tcMar>
              <w:top w:w="100" w:type="dxa"/>
              <w:left w:w="100" w:type="dxa"/>
              <w:bottom w:w="100" w:type="dxa"/>
              <w:right w:w="100" w:type="dxa"/>
            </w:tcMar>
          </w:tcPr>
          <w:p w14:paraId="0000061E" w14:textId="77777777" w:rsidR="00172861" w:rsidRDefault="00000000">
            <w:pPr>
              <w:widowControl w:val="0"/>
              <w:rPr>
                <w:i/>
                <w:color w:val="FF0000"/>
              </w:rPr>
            </w:pPr>
            <w:r>
              <w:rPr>
                <w:i/>
                <w:color w:val="FF0000"/>
              </w:rPr>
              <w:t xml:space="preserve">Infografía. Normatividad Ambiental Vigente en Colombia. </w:t>
            </w:r>
          </w:p>
        </w:tc>
        <w:tc>
          <w:tcPr>
            <w:tcW w:w="4305" w:type="dxa"/>
            <w:shd w:val="clear" w:color="auto" w:fill="auto"/>
            <w:tcMar>
              <w:top w:w="100" w:type="dxa"/>
              <w:left w:w="100" w:type="dxa"/>
              <w:bottom w:w="100" w:type="dxa"/>
              <w:right w:w="100" w:type="dxa"/>
            </w:tcMar>
          </w:tcPr>
          <w:p w14:paraId="0000061F" w14:textId="77777777" w:rsidR="00172861" w:rsidRDefault="00000000">
            <w:pPr>
              <w:widowControl w:val="0"/>
              <w:rPr>
                <w:color w:val="202124"/>
              </w:rPr>
            </w:pPr>
            <w:r>
              <w:rPr>
                <w:b w:val="0"/>
                <w:color w:val="FF0000"/>
              </w:rPr>
              <w:t xml:space="preserve">De Seguridad y Salud. (s.f). </w:t>
            </w:r>
            <w:r>
              <w:rPr>
                <w:b w:val="0"/>
                <w:i/>
                <w:color w:val="FF0000"/>
              </w:rPr>
              <w:t>Normatividad ambiental en Colombia</w:t>
            </w:r>
            <w:r>
              <w:rPr>
                <w:b w:val="0"/>
                <w:color w:val="FF0000"/>
              </w:rPr>
              <w:t xml:space="preserve">. </w:t>
            </w:r>
            <w:hyperlink r:id="rId170">
              <w:r>
                <w:rPr>
                  <w:color w:val="1155CC"/>
                  <w:u w:val="single"/>
                </w:rPr>
                <w:t>https://deseguridadysalud.com/normatividad-ambiental-en-colombia/</w:t>
              </w:r>
            </w:hyperlink>
            <w:r>
              <w:rPr>
                <w:color w:val="202124"/>
              </w:rPr>
              <w:t xml:space="preserve"> </w:t>
            </w:r>
          </w:p>
          <w:p w14:paraId="00000620" w14:textId="77777777" w:rsidR="00172861" w:rsidRDefault="00172861">
            <w:pPr>
              <w:widowControl w:val="0"/>
              <w:rPr>
                <w:color w:val="202124"/>
              </w:rPr>
            </w:pPr>
          </w:p>
        </w:tc>
        <w:tc>
          <w:tcPr>
            <w:tcW w:w="2025" w:type="dxa"/>
            <w:shd w:val="clear" w:color="auto" w:fill="auto"/>
            <w:tcMar>
              <w:top w:w="100" w:type="dxa"/>
              <w:left w:w="100" w:type="dxa"/>
              <w:bottom w:w="100" w:type="dxa"/>
              <w:right w:w="100" w:type="dxa"/>
            </w:tcMar>
          </w:tcPr>
          <w:p w14:paraId="00000621" w14:textId="77777777" w:rsidR="00172861" w:rsidRDefault="00000000">
            <w:pPr>
              <w:widowControl w:val="0"/>
              <w:rPr>
                <w:color w:val="FF0000"/>
              </w:rPr>
            </w:pPr>
            <w:r>
              <w:rPr>
                <w:color w:val="FF0000"/>
              </w:rPr>
              <w:t>Página web</w:t>
            </w:r>
          </w:p>
        </w:tc>
        <w:tc>
          <w:tcPr>
            <w:tcW w:w="4265" w:type="dxa"/>
            <w:shd w:val="clear" w:color="auto" w:fill="auto"/>
            <w:tcMar>
              <w:top w:w="100" w:type="dxa"/>
              <w:left w:w="100" w:type="dxa"/>
              <w:bottom w:w="100" w:type="dxa"/>
              <w:right w:w="100" w:type="dxa"/>
            </w:tcMar>
          </w:tcPr>
          <w:p w14:paraId="00000622" w14:textId="77777777" w:rsidR="00172861" w:rsidRDefault="00000000">
            <w:pPr>
              <w:widowControl w:val="0"/>
              <w:rPr>
                <w:color w:val="202124"/>
              </w:rPr>
            </w:pPr>
            <w:hyperlink r:id="rId171" w:anchor=":~:text=DECRETO%201443%20DE%202004,a%20la%20normatividad%20ambiental%20Colombiana">
              <w:r>
                <w:rPr>
                  <w:color w:val="1155CC"/>
                  <w:u w:val="single"/>
                </w:rPr>
                <w:t>https://deseguridadysalud.com/normatividad-ambiental-en-colombia/#:~:text=DECRETO%201443%20DE%202004,a%20la%20normatividad%20ambiental%20Colombiana</w:t>
              </w:r>
            </w:hyperlink>
            <w:r>
              <w:rPr>
                <w:color w:val="202124"/>
              </w:rPr>
              <w:t xml:space="preserve">. </w:t>
            </w:r>
          </w:p>
          <w:p w14:paraId="00000623" w14:textId="77777777" w:rsidR="00172861" w:rsidRDefault="00172861">
            <w:pPr>
              <w:widowControl w:val="0"/>
              <w:rPr>
                <w:color w:val="202124"/>
              </w:rPr>
            </w:pPr>
          </w:p>
        </w:tc>
      </w:tr>
      <w:tr w:rsidR="00172861" w14:paraId="452EAD93" w14:textId="77777777">
        <w:trPr>
          <w:trHeight w:val="2552"/>
        </w:trPr>
        <w:tc>
          <w:tcPr>
            <w:tcW w:w="2820" w:type="dxa"/>
            <w:shd w:val="clear" w:color="auto" w:fill="auto"/>
            <w:tcMar>
              <w:top w:w="100" w:type="dxa"/>
              <w:left w:w="100" w:type="dxa"/>
              <w:bottom w:w="100" w:type="dxa"/>
              <w:right w:w="100" w:type="dxa"/>
            </w:tcMar>
          </w:tcPr>
          <w:p w14:paraId="00000624" w14:textId="77777777" w:rsidR="00172861" w:rsidRDefault="00000000">
            <w:pPr>
              <w:widowControl w:val="0"/>
              <w:rPr>
                <w:i/>
                <w:color w:val="FF0000"/>
              </w:rPr>
            </w:pPr>
            <w:r>
              <w:rPr>
                <w:i/>
                <w:color w:val="FF0000"/>
              </w:rPr>
              <w:lastRenderedPageBreak/>
              <w:t>Ergonomía de la Oficina, Universidad de JAÉN.</w:t>
            </w:r>
          </w:p>
        </w:tc>
        <w:tc>
          <w:tcPr>
            <w:tcW w:w="4305" w:type="dxa"/>
            <w:shd w:val="clear" w:color="auto" w:fill="auto"/>
            <w:tcMar>
              <w:top w:w="100" w:type="dxa"/>
              <w:left w:w="100" w:type="dxa"/>
              <w:bottom w:w="100" w:type="dxa"/>
              <w:right w:w="100" w:type="dxa"/>
            </w:tcMar>
          </w:tcPr>
          <w:p w14:paraId="00000625" w14:textId="77777777" w:rsidR="00172861" w:rsidRDefault="00000000">
            <w:pPr>
              <w:widowControl w:val="0"/>
              <w:rPr>
                <w:color w:val="202124"/>
              </w:rPr>
            </w:pPr>
            <w:r>
              <w:rPr>
                <w:b w:val="0"/>
                <w:color w:val="FF0000"/>
              </w:rPr>
              <w:t xml:space="preserve">Universidad de Jaén. (s.f.). Ergonomía de la oficina. Recuperado de </w:t>
            </w:r>
            <w:hyperlink r:id="rId172">
              <w:r>
                <w:rPr>
                  <w:color w:val="1155CC"/>
                  <w:u w:val="single"/>
                </w:rPr>
                <w:t>https://www.ujaen.es/servicios/utecnica/sites/servicio_utecnica/files/uploads/prevencion/ergonomia%20de%20la%20oficina.pdf</w:t>
              </w:r>
            </w:hyperlink>
          </w:p>
          <w:p w14:paraId="00000626" w14:textId="77777777" w:rsidR="00172861" w:rsidRDefault="00172861">
            <w:pPr>
              <w:widowControl w:val="0"/>
              <w:rPr>
                <w:color w:val="202124"/>
              </w:rPr>
            </w:pPr>
          </w:p>
        </w:tc>
        <w:tc>
          <w:tcPr>
            <w:tcW w:w="2025" w:type="dxa"/>
            <w:shd w:val="clear" w:color="auto" w:fill="auto"/>
            <w:tcMar>
              <w:top w:w="100" w:type="dxa"/>
              <w:left w:w="100" w:type="dxa"/>
              <w:bottom w:w="100" w:type="dxa"/>
              <w:right w:w="100" w:type="dxa"/>
            </w:tcMar>
          </w:tcPr>
          <w:p w14:paraId="00000627" w14:textId="77777777" w:rsidR="00172861" w:rsidRDefault="00000000">
            <w:pPr>
              <w:widowControl w:val="0"/>
              <w:rPr>
                <w:color w:val="FF0000"/>
              </w:rPr>
            </w:pPr>
            <w:r>
              <w:rPr>
                <w:color w:val="FF0000"/>
              </w:rPr>
              <w:t>PDF</w:t>
            </w:r>
          </w:p>
        </w:tc>
        <w:tc>
          <w:tcPr>
            <w:tcW w:w="4265" w:type="dxa"/>
            <w:shd w:val="clear" w:color="auto" w:fill="auto"/>
            <w:tcMar>
              <w:top w:w="100" w:type="dxa"/>
              <w:left w:w="100" w:type="dxa"/>
              <w:bottom w:w="100" w:type="dxa"/>
              <w:right w:w="100" w:type="dxa"/>
            </w:tcMar>
          </w:tcPr>
          <w:p w14:paraId="00000628" w14:textId="77777777" w:rsidR="00172861" w:rsidRDefault="00000000">
            <w:pPr>
              <w:widowControl w:val="0"/>
              <w:rPr>
                <w:color w:val="202124"/>
              </w:rPr>
            </w:pPr>
            <w:hyperlink r:id="rId173">
              <w:r>
                <w:rPr>
                  <w:color w:val="1155CC"/>
                  <w:u w:val="single"/>
                </w:rPr>
                <w:t>https://www.ujaen.es/servicios/utecnica/sites/servicio_utecnica/files/uploads/prevencion/ergonomia%20de%20la%20oficina.pdf</w:t>
              </w:r>
            </w:hyperlink>
            <w:r>
              <w:rPr>
                <w:color w:val="202124"/>
              </w:rPr>
              <w:t xml:space="preserve"> </w:t>
            </w:r>
          </w:p>
          <w:p w14:paraId="00000629" w14:textId="77777777" w:rsidR="00172861" w:rsidRDefault="00000000">
            <w:pPr>
              <w:widowControl w:val="0"/>
              <w:rPr>
                <w:color w:val="202124"/>
              </w:rPr>
            </w:pPr>
            <w:r>
              <w:rPr>
                <w:color w:val="202124"/>
              </w:rPr>
              <w:t xml:space="preserve"> </w:t>
            </w:r>
          </w:p>
          <w:p w14:paraId="0000062A" w14:textId="77777777" w:rsidR="00172861" w:rsidRDefault="00172861">
            <w:pPr>
              <w:widowControl w:val="0"/>
              <w:rPr>
                <w:color w:val="202124"/>
              </w:rPr>
            </w:pPr>
          </w:p>
        </w:tc>
      </w:tr>
    </w:tbl>
    <w:p w14:paraId="0000062B" w14:textId="77777777" w:rsidR="00172861" w:rsidRDefault="00172861">
      <w:pPr>
        <w:spacing w:line="240" w:lineRule="auto"/>
        <w:rPr>
          <w:sz w:val="24"/>
          <w:szCs w:val="24"/>
        </w:rPr>
      </w:pPr>
    </w:p>
    <w:p w14:paraId="0000062C" w14:textId="77777777" w:rsidR="00172861" w:rsidRDefault="00172861">
      <w:pPr>
        <w:spacing w:line="240" w:lineRule="auto"/>
        <w:rPr>
          <w:b/>
          <w:sz w:val="24"/>
          <w:szCs w:val="24"/>
        </w:rPr>
      </w:pPr>
      <w:bookmarkStart w:id="68" w:name="_heading=h.1hmsyys" w:colFirst="0" w:colLast="0"/>
      <w:bookmarkEnd w:id="68"/>
    </w:p>
    <w:p w14:paraId="0000062D" w14:textId="77777777" w:rsidR="00172861" w:rsidRDefault="00172861">
      <w:pPr>
        <w:spacing w:line="240" w:lineRule="auto"/>
        <w:rPr>
          <w:b/>
          <w:sz w:val="24"/>
          <w:szCs w:val="24"/>
        </w:rPr>
      </w:pPr>
    </w:p>
    <w:p w14:paraId="0000062E" w14:textId="77777777" w:rsidR="00172861" w:rsidRDefault="00172861">
      <w:pPr>
        <w:spacing w:line="240" w:lineRule="auto"/>
        <w:rPr>
          <w:b/>
          <w:sz w:val="24"/>
          <w:szCs w:val="24"/>
        </w:rPr>
      </w:pPr>
    </w:p>
    <w:p w14:paraId="0000062F" w14:textId="77777777" w:rsidR="00172861" w:rsidRDefault="00172861">
      <w:pPr>
        <w:spacing w:line="240" w:lineRule="auto"/>
        <w:rPr>
          <w:b/>
          <w:sz w:val="24"/>
          <w:szCs w:val="24"/>
        </w:rPr>
      </w:pPr>
    </w:p>
    <w:p w14:paraId="00000630" w14:textId="77777777" w:rsidR="00172861" w:rsidRDefault="00172861">
      <w:pPr>
        <w:spacing w:line="240" w:lineRule="auto"/>
        <w:rPr>
          <w:b/>
          <w:sz w:val="24"/>
          <w:szCs w:val="24"/>
        </w:rPr>
      </w:pPr>
    </w:p>
    <w:p w14:paraId="00000631" w14:textId="77777777" w:rsidR="00172861" w:rsidRDefault="00000000">
      <w:pPr>
        <w:spacing w:line="240" w:lineRule="auto"/>
        <w:rPr>
          <w:b/>
          <w:sz w:val="24"/>
          <w:szCs w:val="24"/>
        </w:rPr>
      </w:pPr>
      <w:r>
        <w:rPr>
          <w:b/>
          <w:sz w:val="24"/>
          <w:szCs w:val="24"/>
        </w:rPr>
        <w:t>GLOSARIO</w:t>
      </w:r>
    </w:p>
    <w:p w14:paraId="00000632" w14:textId="77777777" w:rsidR="00172861" w:rsidRDefault="00172861">
      <w:pPr>
        <w:spacing w:line="240" w:lineRule="auto"/>
        <w:rPr>
          <w:sz w:val="24"/>
          <w:szCs w:val="24"/>
        </w:rPr>
      </w:pPr>
    </w:p>
    <w:tbl>
      <w:tblPr>
        <w:tblStyle w:val="affffffffffffffffffffffffffffff7"/>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172861" w14:paraId="2AC5B73F" w14:textId="77777777">
        <w:trPr>
          <w:trHeight w:val="657"/>
        </w:trPr>
        <w:tc>
          <w:tcPr>
            <w:tcW w:w="1655" w:type="dxa"/>
            <w:shd w:val="clear" w:color="auto" w:fill="C9DAF8"/>
            <w:tcMar>
              <w:top w:w="100" w:type="dxa"/>
              <w:left w:w="100" w:type="dxa"/>
              <w:bottom w:w="100" w:type="dxa"/>
              <w:right w:w="100" w:type="dxa"/>
            </w:tcMar>
          </w:tcPr>
          <w:p w14:paraId="00000633" w14:textId="77777777" w:rsidR="00172861" w:rsidRDefault="00000000">
            <w:pPr>
              <w:widowControl w:val="0"/>
              <w:pBdr>
                <w:top w:val="nil"/>
                <w:left w:val="nil"/>
                <w:bottom w:val="nil"/>
                <w:right w:val="nil"/>
                <w:between w:val="nil"/>
              </w:pBdr>
            </w:pPr>
            <w:r>
              <w:t>Tipo de recurso</w:t>
            </w:r>
          </w:p>
        </w:tc>
        <w:tc>
          <w:tcPr>
            <w:tcW w:w="11757" w:type="dxa"/>
            <w:shd w:val="clear" w:color="auto" w:fill="C9DAF8"/>
            <w:tcMar>
              <w:top w:w="100" w:type="dxa"/>
              <w:left w:w="100" w:type="dxa"/>
              <w:bottom w:w="100" w:type="dxa"/>
              <w:right w:w="100" w:type="dxa"/>
            </w:tcMar>
          </w:tcPr>
          <w:p w14:paraId="00000634" w14:textId="77777777" w:rsidR="00172861" w:rsidRDefault="00000000">
            <w:pPr>
              <w:keepNext/>
              <w:keepLines/>
              <w:pBdr>
                <w:top w:val="nil"/>
                <w:left w:val="nil"/>
                <w:bottom w:val="nil"/>
                <w:right w:val="nil"/>
                <w:between w:val="nil"/>
              </w:pBdr>
              <w:spacing w:after="60"/>
              <w:jc w:val="center"/>
              <w:rPr>
                <w:b w:val="0"/>
                <w:color w:val="000000"/>
              </w:rPr>
            </w:pPr>
            <w:bookmarkStart w:id="69" w:name="_heading=h.41mghml" w:colFirst="0" w:colLast="0"/>
            <w:bookmarkEnd w:id="69"/>
            <w:r>
              <w:rPr>
                <w:b w:val="0"/>
                <w:color w:val="000000"/>
              </w:rPr>
              <w:t>Glosario</w:t>
            </w:r>
          </w:p>
        </w:tc>
      </w:tr>
      <w:tr w:rsidR="00172861" w14:paraId="7E13B35D" w14:textId="77777777">
        <w:tc>
          <w:tcPr>
            <w:tcW w:w="1655" w:type="dxa"/>
            <w:shd w:val="clear" w:color="auto" w:fill="auto"/>
            <w:tcMar>
              <w:top w:w="100" w:type="dxa"/>
              <w:left w:w="100" w:type="dxa"/>
              <w:bottom w:w="100" w:type="dxa"/>
              <w:right w:w="100" w:type="dxa"/>
            </w:tcMar>
          </w:tcPr>
          <w:p w14:paraId="00000635" w14:textId="77777777" w:rsidR="00172861" w:rsidRDefault="00000000">
            <w:pPr>
              <w:widowControl w:val="0"/>
              <w:rPr>
                <w:color w:val="202124"/>
              </w:rPr>
            </w:pPr>
            <w:r>
              <w:rPr>
                <w:color w:val="202124"/>
              </w:rPr>
              <w:t>Contingencia:</w:t>
            </w:r>
          </w:p>
        </w:tc>
        <w:tc>
          <w:tcPr>
            <w:tcW w:w="11757" w:type="dxa"/>
            <w:shd w:val="clear" w:color="auto" w:fill="auto"/>
            <w:tcMar>
              <w:top w:w="100" w:type="dxa"/>
              <w:left w:w="100" w:type="dxa"/>
              <w:bottom w:w="100" w:type="dxa"/>
              <w:right w:w="100" w:type="dxa"/>
            </w:tcMar>
          </w:tcPr>
          <w:p w14:paraId="00000636" w14:textId="77777777" w:rsidR="00172861" w:rsidRDefault="00000000">
            <w:pPr>
              <w:widowControl w:val="0"/>
              <w:rPr>
                <w:b w:val="0"/>
                <w:color w:val="202124"/>
              </w:rPr>
            </w:pPr>
            <w:r>
              <w:rPr>
                <w:b w:val="0"/>
                <w:color w:val="202124"/>
              </w:rPr>
              <w:t xml:space="preserve">Dispositivo de respaldo que posee iguales características del equipo principal y sirve para reemplazar temporalmente en caso de falla. </w:t>
            </w:r>
          </w:p>
        </w:tc>
      </w:tr>
      <w:tr w:rsidR="00172861" w14:paraId="54D501ED" w14:textId="77777777">
        <w:tc>
          <w:tcPr>
            <w:tcW w:w="1655" w:type="dxa"/>
            <w:shd w:val="clear" w:color="auto" w:fill="auto"/>
            <w:tcMar>
              <w:top w:w="100" w:type="dxa"/>
              <w:left w:w="100" w:type="dxa"/>
              <w:bottom w:w="100" w:type="dxa"/>
              <w:right w:w="100" w:type="dxa"/>
            </w:tcMar>
          </w:tcPr>
          <w:p w14:paraId="00000637" w14:textId="77777777" w:rsidR="00172861" w:rsidRDefault="00000000">
            <w:pPr>
              <w:widowControl w:val="0"/>
              <w:rPr>
                <w:color w:val="202124"/>
              </w:rPr>
            </w:pPr>
            <w:r>
              <w:rPr>
                <w:color w:val="202124"/>
              </w:rPr>
              <w:t>Decreto:</w:t>
            </w:r>
          </w:p>
        </w:tc>
        <w:tc>
          <w:tcPr>
            <w:tcW w:w="11757" w:type="dxa"/>
            <w:shd w:val="clear" w:color="auto" w:fill="auto"/>
            <w:tcMar>
              <w:top w:w="100" w:type="dxa"/>
              <w:left w:w="100" w:type="dxa"/>
              <w:bottom w:w="100" w:type="dxa"/>
              <w:right w:w="100" w:type="dxa"/>
            </w:tcMar>
          </w:tcPr>
          <w:p w14:paraId="00000638" w14:textId="77777777" w:rsidR="00172861" w:rsidRDefault="00000000">
            <w:pPr>
              <w:widowControl w:val="0"/>
              <w:rPr>
                <w:b w:val="0"/>
                <w:color w:val="202124"/>
              </w:rPr>
            </w:pPr>
            <w:r>
              <w:rPr>
                <w:b w:val="0"/>
                <w:color w:val="202124"/>
              </w:rPr>
              <w:t xml:space="preserve">decisión o resolución que toma una autoridad u organismo. </w:t>
            </w:r>
          </w:p>
        </w:tc>
      </w:tr>
      <w:tr w:rsidR="00172861" w14:paraId="0AB7C6C7" w14:textId="77777777">
        <w:tc>
          <w:tcPr>
            <w:tcW w:w="1655" w:type="dxa"/>
            <w:shd w:val="clear" w:color="auto" w:fill="auto"/>
            <w:tcMar>
              <w:top w:w="100" w:type="dxa"/>
              <w:left w:w="100" w:type="dxa"/>
              <w:bottom w:w="100" w:type="dxa"/>
              <w:right w:w="100" w:type="dxa"/>
            </w:tcMar>
          </w:tcPr>
          <w:p w14:paraId="00000639" w14:textId="77777777" w:rsidR="00172861" w:rsidRDefault="00000000">
            <w:pPr>
              <w:widowControl w:val="0"/>
              <w:rPr>
                <w:i/>
                <w:color w:val="202124"/>
              </w:rPr>
            </w:pPr>
            <w:r>
              <w:rPr>
                <w:i/>
                <w:color w:val="202124"/>
              </w:rPr>
              <w:lastRenderedPageBreak/>
              <w:t>Hardware:</w:t>
            </w:r>
          </w:p>
        </w:tc>
        <w:tc>
          <w:tcPr>
            <w:tcW w:w="11757" w:type="dxa"/>
            <w:shd w:val="clear" w:color="auto" w:fill="auto"/>
            <w:tcMar>
              <w:top w:w="100" w:type="dxa"/>
              <w:left w:w="100" w:type="dxa"/>
              <w:bottom w:w="100" w:type="dxa"/>
              <w:right w:w="100" w:type="dxa"/>
            </w:tcMar>
          </w:tcPr>
          <w:p w14:paraId="0000063A" w14:textId="77777777" w:rsidR="00172861" w:rsidRDefault="00000000">
            <w:pPr>
              <w:widowControl w:val="0"/>
              <w:rPr>
                <w:b w:val="0"/>
                <w:color w:val="202124"/>
              </w:rPr>
            </w:pPr>
            <w:r>
              <w:rPr>
                <w:b w:val="0"/>
                <w:color w:val="202124"/>
              </w:rPr>
              <w:t xml:space="preserve">toda la plataforma física de la infraestructura TI, incluidos los dispositivos, sensores, cámaras, etc. </w:t>
            </w:r>
          </w:p>
        </w:tc>
      </w:tr>
      <w:tr w:rsidR="00172861" w14:paraId="4751866D" w14:textId="77777777">
        <w:tc>
          <w:tcPr>
            <w:tcW w:w="1655" w:type="dxa"/>
            <w:shd w:val="clear" w:color="auto" w:fill="auto"/>
            <w:tcMar>
              <w:top w:w="100" w:type="dxa"/>
              <w:left w:w="100" w:type="dxa"/>
              <w:bottom w:w="100" w:type="dxa"/>
              <w:right w:w="100" w:type="dxa"/>
            </w:tcMar>
          </w:tcPr>
          <w:p w14:paraId="0000063B" w14:textId="77777777" w:rsidR="00172861" w:rsidRDefault="00000000">
            <w:pPr>
              <w:widowControl w:val="0"/>
              <w:rPr>
                <w:color w:val="202124"/>
              </w:rPr>
            </w:pPr>
            <w:r>
              <w:rPr>
                <w:color w:val="202124"/>
              </w:rPr>
              <w:t>Ley:</w:t>
            </w:r>
          </w:p>
        </w:tc>
        <w:tc>
          <w:tcPr>
            <w:tcW w:w="11757" w:type="dxa"/>
            <w:shd w:val="clear" w:color="auto" w:fill="auto"/>
            <w:tcMar>
              <w:top w:w="100" w:type="dxa"/>
              <w:left w:w="100" w:type="dxa"/>
              <w:bottom w:w="100" w:type="dxa"/>
              <w:right w:w="100" w:type="dxa"/>
            </w:tcMar>
          </w:tcPr>
          <w:p w14:paraId="0000063C" w14:textId="77777777" w:rsidR="00172861" w:rsidRDefault="00000000">
            <w:pPr>
              <w:widowControl w:val="0"/>
              <w:rPr>
                <w:b w:val="0"/>
                <w:color w:val="202124"/>
              </w:rPr>
            </w:pPr>
            <w:r>
              <w:rPr>
                <w:b w:val="0"/>
                <w:color w:val="202124"/>
              </w:rPr>
              <w:t xml:space="preserve">regla o norma establecida para regular con principios de justicia. </w:t>
            </w:r>
          </w:p>
        </w:tc>
      </w:tr>
      <w:tr w:rsidR="00172861" w14:paraId="1D9EDE0A" w14:textId="77777777">
        <w:tc>
          <w:tcPr>
            <w:tcW w:w="1655" w:type="dxa"/>
            <w:shd w:val="clear" w:color="auto" w:fill="auto"/>
            <w:tcMar>
              <w:top w:w="100" w:type="dxa"/>
              <w:left w:w="100" w:type="dxa"/>
              <w:bottom w:w="100" w:type="dxa"/>
              <w:right w:w="100" w:type="dxa"/>
            </w:tcMar>
          </w:tcPr>
          <w:p w14:paraId="0000063D" w14:textId="77777777" w:rsidR="00172861" w:rsidRDefault="00000000">
            <w:pPr>
              <w:widowControl w:val="0"/>
              <w:rPr>
                <w:color w:val="202124"/>
              </w:rPr>
            </w:pPr>
            <w:r>
              <w:rPr>
                <w:color w:val="202124"/>
              </w:rPr>
              <w:t>Monitorear:</w:t>
            </w:r>
          </w:p>
        </w:tc>
        <w:tc>
          <w:tcPr>
            <w:tcW w:w="11757" w:type="dxa"/>
            <w:shd w:val="clear" w:color="auto" w:fill="auto"/>
            <w:tcMar>
              <w:top w:w="100" w:type="dxa"/>
              <w:left w:w="100" w:type="dxa"/>
              <w:bottom w:w="100" w:type="dxa"/>
              <w:right w:w="100" w:type="dxa"/>
            </w:tcMar>
          </w:tcPr>
          <w:p w14:paraId="0000063E" w14:textId="77777777" w:rsidR="00172861" w:rsidRDefault="00000000">
            <w:pPr>
              <w:widowControl w:val="0"/>
              <w:rPr>
                <w:b w:val="0"/>
                <w:color w:val="202124"/>
              </w:rPr>
            </w:pPr>
            <w:r>
              <w:rPr>
                <w:b w:val="0"/>
                <w:color w:val="202124"/>
              </w:rPr>
              <w:t xml:space="preserve">supervisar o controlar un suceso a través de pantallas o monitores. </w:t>
            </w:r>
          </w:p>
        </w:tc>
      </w:tr>
      <w:tr w:rsidR="00172861" w14:paraId="72B8E252" w14:textId="77777777">
        <w:trPr>
          <w:trHeight w:val="730"/>
        </w:trPr>
        <w:tc>
          <w:tcPr>
            <w:tcW w:w="1655" w:type="dxa"/>
            <w:shd w:val="clear" w:color="auto" w:fill="auto"/>
            <w:tcMar>
              <w:top w:w="100" w:type="dxa"/>
              <w:left w:w="100" w:type="dxa"/>
              <w:bottom w:w="100" w:type="dxa"/>
              <w:right w:w="100" w:type="dxa"/>
            </w:tcMar>
          </w:tcPr>
          <w:p w14:paraId="0000063F" w14:textId="77777777" w:rsidR="00172861" w:rsidRDefault="00000000">
            <w:pPr>
              <w:widowControl w:val="0"/>
              <w:rPr>
                <w:color w:val="202124"/>
              </w:rPr>
            </w:pPr>
            <w:r>
              <w:rPr>
                <w:color w:val="202124"/>
              </w:rPr>
              <w:t>Resiliencia:</w:t>
            </w:r>
          </w:p>
        </w:tc>
        <w:tc>
          <w:tcPr>
            <w:tcW w:w="11757" w:type="dxa"/>
            <w:shd w:val="clear" w:color="auto" w:fill="auto"/>
            <w:tcMar>
              <w:top w:w="100" w:type="dxa"/>
              <w:left w:w="100" w:type="dxa"/>
              <w:bottom w:w="100" w:type="dxa"/>
              <w:right w:w="100" w:type="dxa"/>
            </w:tcMar>
          </w:tcPr>
          <w:p w14:paraId="00000640" w14:textId="77777777" w:rsidR="00172861" w:rsidRDefault="00000000">
            <w:pPr>
              <w:widowControl w:val="0"/>
              <w:rPr>
                <w:b w:val="0"/>
                <w:color w:val="202124"/>
              </w:rPr>
            </w:pPr>
            <w:r>
              <w:rPr>
                <w:b w:val="0"/>
                <w:color w:val="202124"/>
              </w:rPr>
              <w:t xml:space="preserve">adaptación al cambio. En términos de TI se refiere a la capacidad que tiene un sistema de aceptar los cambios sin ver afectado su funcionamiento y disponibilidad. </w:t>
            </w:r>
          </w:p>
        </w:tc>
      </w:tr>
      <w:tr w:rsidR="00172861" w14:paraId="39CF68F0" w14:textId="77777777">
        <w:tc>
          <w:tcPr>
            <w:tcW w:w="1655" w:type="dxa"/>
            <w:shd w:val="clear" w:color="auto" w:fill="auto"/>
            <w:tcMar>
              <w:top w:w="100" w:type="dxa"/>
              <w:left w:w="100" w:type="dxa"/>
              <w:bottom w:w="100" w:type="dxa"/>
              <w:right w:w="100" w:type="dxa"/>
            </w:tcMar>
          </w:tcPr>
          <w:p w14:paraId="00000641" w14:textId="77777777" w:rsidR="00172861" w:rsidRDefault="00000000">
            <w:pPr>
              <w:widowControl w:val="0"/>
            </w:pPr>
            <w:r>
              <w:t>Simulación:</w:t>
            </w:r>
          </w:p>
        </w:tc>
        <w:tc>
          <w:tcPr>
            <w:tcW w:w="11757" w:type="dxa"/>
            <w:shd w:val="clear" w:color="auto" w:fill="auto"/>
            <w:tcMar>
              <w:top w:w="100" w:type="dxa"/>
              <w:left w:w="100" w:type="dxa"/>
              <w:bottom w:w="100" w:type="dxa"/>
              <w:right w:w="100" w:type="dxa"/>
            </w:tcMar>
          </w:tcPr>
          <w:p w14:paraId="00000642" w14:textId="77777777" w:rsidR="00172861" w:rsidRDefault="00000000">
            <w:pPr>
              <w:widowControl w:val="0"/>
              <w:rPr>
                <w:b w:val="0"/>
              </w:rPr>
            </w:pPr>
            <w:r>
              <w:rPr>
                <w:b w:val="0"/>
              </w:rPr>
              <w:t xml:space="preserve">Creación de un entorno virtual que recrea un evento, suceso o dispositivo con sus características y especificaciones técnicas en </w:t>
            </w:r>
            <w:r>
              <w:rPr>
                <w:b w:val="0"/>
                <w:i/>
              </w:rPr>
              <w:t>hardware</w:t>
            </w:r>
            <w:r>
              <w:rPr>
                <w:b w:val="0"/>
              </w:rPr>
              <w:t xml:space="preserve"> y </w:t>
            </w:r>
            <w:r>
              <w:rPr>
                <w:b w:val="0"/>
                <w:i/>
              </w:rPr>
              <w:t>software</w:t>
            </w:r>
            <w:r>
              <w:rPr>
                <w:b w:val="0"/>
              </w:rPr>
              <w:t xml:space="preserve">. </w:t>
            </w:r>
          </w:p>
        </w:tc>
      </w:tr>
      <w:tr w:rsidR="00172861" w14:paraId="64F9907C" w14:textId="77777777">
        <w:tc>
          <w:tcPr>
            <w:tcW w:w="1655" w:type="dxa"/>
            <w:shd w:val="clear" w:color="auto" w:fill="auto"/>
            <w:tcMar>
              <w:top w:w="100" w:type="dxa"/>
              <w:left w:w="100" w:type="dxa"/>
              <w:bottom w:w="100" w:type="dxa"/>
              <w:right w:w="100" w:type="dxa"/>
            </w:tcMar>
          </w:tcPr>
          <w:p w14:paraId="00000643" w14:textId="77777777" w:rsidR="00172861" w:rsidRDefault="00000000">
            <w:pPr>
              <w:widowControl w:val="0"/>
              <w:rPr>
                <w:i/>
              </w:rPr>
            </w:pPr>
            <w:r>
              <w:rPr>
                <w:i/>
              </w:rPr>
              <w:t>Software:</w:t>
            </w:r>
          </w:p>
        </w:tc>
        <w:tc>
          <w:tcPr>
            <w:tcW w:w="11757" w:type="dxa"/>
            <w:shd w:val="clear" w:color="auto" w:fill="auto"/>
            <w:tcMar>
              <w:top w:w="100" w:type="dxa"/>
              <w:left w:w="100" w:type="dxa"/>
              <w:bottom w:w="100" w:type="dxa"/>
              <w:right w:w="100" w:type="dxa"/>
            </w:tcMar>
          </w:tcPr>
          <w:p w14:paraId="00000644" w14:textId="77777777" w:rsidR="00172861" w:rsidRDefault="00000000">
            <w:pPr>
              <w:widowControl w:val="0"/>
              <w:rPr>
                <w:b w:val="0"/>
              </w:rPr>
            </w:pPr>
            <w:r>
              <w:rPr>
                <w:b w:val="0"/>
              </w:rPr>
              <w:t xml:space="preserve">parte lógica que controla el </w:t>
            </w:r>
            <w:r>
              <w:rPr>
                <w:b w:val="0"/>
                <w:i/>
              </w:rPr>
              <w:t>hardware</w:t>
            </w:r>
            <w:r>
              <w:rPr>
                <w:b w:val="0"/>
              </w:rPr>
              <w:t xml:space="preserve"> en la infraestructura TI, incluidos sistemas de administración, control y supervisión. </w:t>
            </w:r>
          </w:p>
        </w:tc>
      </w:tr>
      <w:tr w:rsidR="00172861" w14:paraId="5528C1F5" w14:textId="77777777">
        <w:tc>
          <w:tcPr>
            <w:tcW w:w="1655" w:type="dxa"/>
            <w:shd w:val="clear" w:color="auto" w:fill="auto"/>
            <w:tcMar>
              <w:top w:w="100" w:type="dxa"/>
              <w:left w:w="100" w:type="dxa"/>
              <w:bottom w:w="100" w:type="dxa"/>
              <w:right w:w="100" w:type="dxa"/>
            </w:tcMar>
          </w:tcPr>
          <w:p w14:paraId="00000645" w14:textId="77777777" w:rsidR="00172861" w:rsidRDefault="00000000">
            <w:pPr>
              <w:widowControl w:val="0"/>
              <w:shd w:val="clear" w:color="auto" w:fill="FFFFFF"/>
            </w:pPr>
            <w:r>
              <w:t>EPMS:</w:t>
            </w:r>
          </w:p>
        </w:tc>
        <w:tc>
          <w:tcPr>
            <w:tcW w:w="11757" w:type="dxa"/>
            <w:shd w:val="clear" w:color="auto" w:fill="auto"/>
            <w:tcMar>
              <w:top w:w="100" w:type="dxa"/>
              <w:left w:w="100" w:type="dxa"/>
              <w:bottom w:w="100" w:type="dxa"/>
              <w:right w:w="100" w:type="dxa"/>
            </w:tcMar>
          </w:tcPr>
          <w:p w14:paraId="00000646" w14:textId="77777777" w:rsidR="00172861" w:rsidRDefault="00000000">
            <w:pPr>
              <w:widowControl w:val="0"/>
              <w:shd w:val="clear" w:color="auto" w:fill="FFFFFF"/>
            </w:pPr>
            <w:r>
              <w:rPr>
                <w:b w:val="0"/>
              </w:rPr>
              <w:t>Sistema de monitoreo de energía eléctrica, integra el registro de datos con el fin de permitir la supervisión y ejercer control a la subestación de energía.</w:t>
            </w:r>
          </w:p>
        </w:tc>
      </w:tr>
      <w:tr w:rsidR="00172861" w14:paraId="17A5B6D6" w14:textId="77777777">
        <w:tc>
          <w:tcPr>
            <w:tcW w:w="1655" w:type="dxa"/>
            <w:shd w:val="clear" w:color="auto" w:fill="auto"/>
            <w:tcMar>
              <w:top w:w="100" w:type="dxa"/>
              <w:left w:w="100" w:type="dxa"/>
              <w:bottom w:w="100" w:type="dxa"/>
              <w:right w:w="100" w:type="dxa"/>
            </w:tcMar>
          </w:tcPr>
          <w:p w14:paraId="00000647" w14:textId="77777777" w:rsidR="00172861" w:rsidRDefault="00000000">
            <w:pPr>
              <w:widowControl w:val="0"/>
              <w:shd w:val="clear" w:color="auto" w:fill="FFFFFF"/>
            </w:pPr>
            <w:r>
              <w:rPr>
                <w:i/>
              </w:rPr>
              <w:t>Cloud</w:t>
            </w:r>
            <w:r>
              <w:t>:</w:t>
            </w:r>
          </w:p>
        </w:tc>
        <w:tc>
          <w:tcPr>
            <w:tcW w:w="11757" w:type="dxa"/>
            <w:shd w:val="clear" w:color="auto" w:fill="auto"/>
            <w:tcMar>
              <w:top w:w="100" w:type="dxa"/>
              <w:left w:w="100" w:type="dxa"/>
              <w:bottom w:w="100" w:type="dxa"/>
              <w:right w:w="100" w:type="dxa"/>
            </w:tcMar>
          </w:tcPr>
          <w:p w14:paraId="00000648" w14:textId="77777777" w:rsidR="00172861" w:rsidRDefault="00000000">
            <w:pPr>
              <w:widowControl w:val="0"/>
              <w:shd w:val="clear" w:color="auto" w:fill="FFFFFF"/>
            </w:pPr>
            <w:r>
              <w:rPr>
                <w:b w:val="0"/>
                <w:color w:val="202124"/>
              </w:rPr>
              <w:t xml:space="preserve">tecnología que permite acceso remoto a </w:t>
            </w:r>
            <w:r>
              <w:rPr>
                <w:b w:val="0"/>
                <w:i/>
                <w:color w:val="202124"/>
              </w:rPr>
              <w:t>softwares</w:t>
            </w:r>
            <w:r>
              <w:rPr>
                <w:b w:val="0"/>
                <w:color w:val="202124"/>
              </w:rPr>
              <w:t>, almacenamiento de archivos y procesamiento de datos por medio de Internet.</w:t>
            </w:r>
          </w:p>
        </w:tc>
      </w:tr>
    </w:tbl>
    <w:p w14:paraId="00000649" w14:textId="77777777" w:rsidR="00172861" w:rsidRDefault="00172861">
      <w:pPr>
        <w:spacing w:line="240" w:lineRule="auto"/>
        <w:rPr>
          <w:sz w:val="24"/>
          <w:szCs w:val="24"/>
        </w:rPr>
      </w:pPr>
    </w:p>
    <w:p w14:paraId="0000064A" w14:textId="77777777" w:rsidR="00172861" w:rsidRDefault="00172861">
      <w:pPr>
        <w:spacing w:line="240" w:lineRule="auto"/>
        <w:rPr>
          <w:b/>
          <w:color w:val="000000"/>
          <w:sz w:val="24"/>
          <w:szCs w:val="24"/>
        </w:rPr>
      </w:pPr>
    </w:p>
    <w:p w14:paraId="0000064B" w14:textId="77777777" w:rsidR="00172861" w:rsidRDefault="00000000">
      <w:pPr>
        <w:spacing w:line="240" w:lineRule="auto"/>
        <w:rPr>
          <w:sz w:val="24"/>
          <w:szCs w:val="24"/>
        </w:rPr>
      </w:pPr>
      <w:r>
        <w:rPr>
          <w:b/>
          <w:color w:val="000000"/>
          <w:sz w:val="24"/>
          <w:szCs w:val="24"/>
        </w:rPr>
        <w:t>REFERENCIAS BIBLIOGRÁFICAS</w:t>
      </w:r>
    </w:p>
    <w:p w14:paraId="0000064C" w14:textId="77777777" w:rsidR="00172861" w:rsidRDefault="00172861">
      <w:pPr>
        <w:tabs>
          <w:tab w:val="left" w:pos="14459"/>
        </w:tabs>
        <w:spacing w:after="120" w:line="240" w:lineRule="auto"/>
        <w:ind w:right="391"/>
        <w:rPr>
          <w:sz w:val="24"/>
          <w:szCs w:val="24"/>
        </w:rPr>
      </w:pPr>
    </w:p>
    <w:tbl>
      <w:tblPr>
        <w:tblStyle w:val="affffffffffffffffffffffffffffff8"/>
        <w:tblW w:w="137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11205"/>
      </w:tblGrid>
      <w:tr w:rsidR="00172861" w14:paraId="4B63F99F" w14:textId="77777777">
        <w:trPr>
          <w:trHeight w:val="410"/>
        </w:trPr>
        <w:tc>
          <w:tcPr>
            <w:tcW w:w="2565" w:type="dxa"/>
            <w:shd w:val="clear" w:color="auto" w:fill="C9DAF8"/>
            <w:tcMar>
              <w:top w:w="100" w:type="dxa"/>
              <w:left w:w="100" w:type="dxa"/>
              <w:bottom w:w="100" w:type="dxa"/>
              <w:right w:w="100" w:type="dxa"/>
            </w:tcMar>
          </w:tcPr>
          <w:p w14:paraId="0000064D" w14:textId="77777777" w:rsidR="00172861" w:rsidRDefault="00000000">
            <w:pPr>
              <w:widowControl w:val="0"/>
              <w:tabs>
                <w:tab w:val="left" w:pos="14459"/>
              </w:tabs>
              <w:spacing w:after="120"/>
              <w:ind w:right="391"/>
            </w:pPr>
            <w:r>
              <w:t>Tipo de recurso</w:t>
            </w:r>
          </w:p>
        </w:tc>
        <w:tc>
          <w:tcPr>
            <w:tcW w:w="11205" w:type="dxa"/>
            <w:shd w:val="clear" w:color="auto" w:fill="C9DAF8"/>
            <w:tcMar>
              <w:top w:w="100" w:type="dxa"/>
              <w:left w:w="100" w:type="dxa"/>
              <w:bottom w:w="100" w:type="dxa"/>
              <w:right w:w="100" w:type="dxa"/>
            </w:tcMar>
          </w:tcPr>
          <w:p w14:paraId="0000064E" w14:textId="77777777" w:rsidR="00172861" w:rsidRDefault="00000000">
            <w:pPr>
              <w:widowControl w:val="0"/>
              <w:tabs>
                <w:tab w:val="left" w:pos="14459"/>
              </w:tabs>
              <w:spacing w:after="120"/>
              <w:ind w:right="391"/>
              <w:jc w:val="center"/>
            </w:pPr>
            <w:r>
              <w:t>Bibliografía</w:t>
            </w:r>
          </w:p>
        </w:tc>
      </w:tr>
      <w:tr w:rsidR="00172861" w14:paraId="5E27E2BF" w14:textId="77777777">
        <w:trPr>
          <w:trHeight w:val="421"/>
        </w:trPr>
        <w:tc>
          <w:tcPr>
            <w:tcW w:w="2565" w:type="dxa"/>
            <w:shd w:val="clear" w:color="auto" w:fill="auto"/>
            <w:tcMar>
              <w:top w:w="100" w:type="dxa"/>
              <w:left w:w="100" w:type="dxa"/>
              <w:bottom w:w="100" w:type="dxa"/>
              <w:right w:w="100" w:type="dxa"/>
            </w:tcMar>
          </w:tcPr>
          <w:p w14:paraId="0000064F" w14:textId="77777777" w:rsidR="00172861" w:rsidRDefault="00000000">
            <w:pPr>
              <w:shd w:val="clear" w:color="auto" w:fill="FFFFFF"/>
              <w:rPr>
                <w:b w:val="0"/>
                <w:color w:val="222222"/>
                <w:highlight w:val="white"/>
              </w:rPr>
            </w:pPr>
            <w:r>
              <w:rPr>
                <w:b w:val="0"/>
                <w:color w:val="202124"/>
              </w:rPr>
              <w:t>Libro</w:t>
            </w:r>
          </w:p>
        </w:tc>
        <w:tc>
          <w:tcPr>
            <w:tcW w:w="11205" w:type="dxa"/>
            <w:shd w:val="clear" w:color="auto" w:fill="auto"/>
          </w:tcPr>
          <w:p w14:paraId="00000650" w14:textId="77777777" w:rsidR="00172861" w:rsidRDefault="00000000">
            <w:pPr>
              <w:widowControl w:val="0"/>
              <w:rPr>
                <w:b w:val="0"/>
                <w:i/>
                <w:color w:val="FF0000"/>
                <w:highlight w:val="white"/>
              </w:rPr>
            </w:pPr>
            <w:sdt>
              <w:sdtPr>
                <w:tag w:val="goog_rdk_44"/>
                <w:id w:val="-1428725233"/>
              </w:sdtPr>
              <w:sdtContent>
                <w:commentRangeStart w:id="70"/>
              </w:sdtContent>
            </w:sdt>
            <w:r>
              <w:rPr>
                <w:b w:val="0"/>
                <w:color w:val="202124"/>
              </w:rPr>
              <w:t xml:space="preserve">Barría Huidobro, C. (2020). </w:t>
            </w:r>
            <w:r>
              <w:rPr>
                <w:b w:val="0"/>
                <w:i/>
                <w:color w:val="FF0000"/>
              </w:rPr>
              <w:t xml:space="preserve">Nuevos espacios de seguridad nacional: Cómo proteger la información en </w:t>
            </w:r>
            <w:r>
              <w:rPr>
                <w:b w:val="0"/>
                <w:i/>
                <w:color w:val="FF0000"/>
              </w:rPr>
              <w:lastRenderedPageBreak/>
              <w:t>el ciberespacio.</w:t>
            </w:r>
            <w:commentRangeEnd w:id="70"/>
            <w:r>
              <w:commentReference w:id="70"/>
            </w:r>
          </w:p>
        </w:tc>
      </w:tr>
      <w:tr w:rsidR="00172861" w14:paraId="3B3294E0" w14:textId="77777777">
        <w:trPr>
          <w:trHeight w:val="421"/>
        </w:trPr>
        <w:tc>
          <w:tcPr>
            <w:tcW w:w="2565" w:type="dxa"/>
            <w:shd w:val="clear" w:color="auto" w:fill="auto"/>
            <w:tcMar>
              <w:top w:w="100" w:type="dxa"/>
              <w:left w:w="100" w:type="dxa"/>
              <w:bottom w:w="100" w:type="dxa"/>
              <w:right w:w="100" w:type="dxa"/>
            </w:tcMar>
          </w:tcPr>
          <w:p w14:paraId="00000651" w14:textId="77777777" w:rsidR="00172861" w:rsidRDefault="00000000">
            <w:pPr>
              <w:shd w:val="clear" w:color="auto" w:fill="FFFFFF"/>
              <w:rPr>
                <w:b w:val="0"/>
                <w:color w:val="222222"/>
                <w:highlight w:val="white"/>
              </w:rPr>
            </w:pPr>
            <w:r>
              <w:rPr>
                <w:b w:val="0"/>
                <w:color w:val="202124"/>
              </w:rPr>
              <w:lastRenderedPageBreak/>
              <w:t>Libro</w:t>
            </w:r>
          </w:p>
        </w:tc>
        <w:tc>
          <w:tcPr>
            <w:tcW w:w="11205" w:type="dxa"/>
            <w:shd w:val="clear" w:color="auto" w:fill="auto"/>
          </w:tcPr>
          <w:p w14:paraId="00000652" w14:textId="77777777" w:rsidR="00172861" w:rsidRDefault="00000000">
            <w:pPr>
              <w:widowControl w:val="0"/>
              <w:rPr>
                <w:b w:val="0"/>
                <w:color w:val="222222"/>
                <w:highlight w:val="white"/>
              </w:rPr>
            </w:pPr>
            <w:r>
              <w:rPr>
                <w:b w:val="0"/>
                <w:color w:val="202124"/>
              </w:rPr>
              <w:t xml:space="preserve">Baud, J. (2017). ITIL® V3 : </w:t>
            </w:r>
            <w:r>
              <w:rPr>
                <w:b w:val="0"/>
                <w:i/>
                <w:color w:val="FF0000"/>
              </w:rPr>
              <w:t xml:space="preserve">Preparación a la certificación ITIL® Foundation V3 </w:t>
            </w:r>
            <w:r>
              <w:rPr>
                <w:b w:val="0"/>
                <w:color w:val="FF0000"/>
              </w:rPr>
              <w:t>(2ª edición. ed., Certificaciones)</w:t>
            </w:r>
            <w:r>
              <w:rPr>
                <w:b w:val="0"/>
                <w:color w:val="202124"/>
              </w:rPr>
              <w:t>. Barcelona: Ediciones ENI.</w:t>
            </w:r>
          </w:p>
        </w:tc>
      </w:tr>
      <w:tr w:rsidR="00172861" w14:paraId="1E8626E6" w14:textId="77777777">
        <w:trPr>
          <w:trHeight w:val="421"/>
        </w:trPr>
        <w:tc>
          <w:tcPr>
            <w:tcW w:w="2565" w:type="dxa"/>
            <w:shd w:val="clear" w:color="auto" w:fill="auto"/>
            <w:tcMar>
              <w:top w:w="100" w:type="dxa"/>
              <w:left w:w="100" w:type="dxa"/>
              <w:bottom w:w="100" w:type="dxa"/>
              <w:right w:w="100" w:type="dxa"/>
            </w:tcMar>
          </w:tcPr>
          <w:p w14:paraId="00000653" w14:textId="77777777" w:rsidR="00172861" w:rsidRDefault="00000000">
            <w:pPr>
              <w:shd w:val="clear" w:color="auto" w:fill="FFFFFF"/>
              <w:rPr>
                <w:b w:val="0"/>
                <w:color w:val="222222"/>
                <w:highlight w:val="white"/>
              </w:rPr>
            </w:pPr>
            <w:r>
              <w:rPr>
                <w:b w:val="0"/>
                <w:color w:val="202124"/>
              </w:rPr>
              <w:t>Libro</w:t>
            </w:r>
          </w:p>
        </w:tc>
        <w:tc>
          <w:tcPr>
            <w:tcW w:w="11205" w:type="dxa"/>
            <w:shd w:val="clear" w:color="auto" w:fill="auto"/>
          </w:tcPr>
          <w:p w14:paraId="00000654" w14:textId="77777777" w:rsidR="00172861" w:rsidRDefault="00000000">
            <w:pPr>
              <w:widowControl w:val="0"/>
              <w:rPr>
                <w:b w:val="0"/>
                <w:color w:val="FF0000"/>
                <w:highlight w:val="white"/>
              </w:rPr>
            </w:pPr>
            <w:r>
              <w:rPr>
                <w:b w:val="0"/>
                <w:color w:val="202124"/>
              </w:rPr>
              <w:t xml:space="preserve">Cifuentes Olarte, A. et al.(2018). </w:t>
            </w:r>
            <w:r>
              <w:rPr>
                <w:b w:val="0"/>
                <w:i/>
                <w:color w:val="FF0000"/>
              </w:rPr>
              <w:t xml:space="preserve">Sistema de gestión y de seguridad y salud en el trabajo: Qué es y cómo aplicarlo en cualquier empresa Lineamientos legales básicos y Guía Técnica </w:t>
            </w:r>
            <w:r>
              <w:rPr>
                <w:b w:val="0"/>
                <w:color w:val="FF0000"/>
              </w:rPr>
              <w:t>(Primera edición. ed., Área. Seguridad y salud en el trabajo).</w:t>
            </w:r>
          </w:p>
        </w:tc>
      </w:tr>
      <w:tr w:rsidR="00172861" w14:paraId="1B8F1103" w14:textId="77777777">
        <w:trPr>
          <w:trHeight w:val="421"/>
        </w:trPr>
        <w:tc>
          <w:tcPr>
            <w:tcW w:w="2565" w:type="dxa"/>
            <w:shd w:val="clear" w:color="auto" w:fill="auto"/>
            <w:tcMar>
              <w:top w:w="100" w:type="dxa"/>
              <w:left w:w="100" w:type="dxa"/>
              <w:bottom w:w="100" w:type="dxa"/>
              <w:right w:w="100" w:type="dxa"/>
            </w:tcMar>
          </w:tcPr>
          <w:p w14:paraId="00000655" w14:textId="77777777" w:rsidR="00172861" w:rsidRDefault="00000000">
            <w:pPr>
              <w:shd w:val="clear" w:color="auto" w:fill="FFFFFF"/>
              <w:rPr>
                <w:b w:val="0"/>
                <w:color w:val="222222"/>
                <w:highlight w:val="white"/>
              </w:rPr>
            </w:pPr>
            <w:r>
              <w:rPr>
                <w:b w:val="0"/>
                <w:color w:val="202124"/>
              </w:rPr>
              <w:t>Libro</w:t>
            </w:r>
          </w:p>
        </w:tc>
        <w:tc>
          <w:tcPr>
            <w:tcW w:w="11205" w:type="dxa"/>
            <w:shd w:val="clear" w:color="auto" w:fill="auto"/>
          </w:tcPr>
          <w:p w14:paraId="00000656" w14:textId="77777777" w:rsidR="00172861" w:rsidRDefault="00000000">
            <w:pPr>
              <w:widowControl w:val="0"/>
              <w:rPr>
                <w:b w:val="0"/>
                <w:color w:val="222222"/>
                <w:highlight w:val="white"/>
              </w:rPr>
            </w:pPr>
            <w:r>
              <w:rPr>
                <w:b w:val="0"/>
                <w:color w:val="202124"/>
              </w:rPr>
              <w:t>Païola, P. (2021).</w:t>
            </w:r>
            <w:r>
              <w:rPr>
                <w:b w:val="0"/>
                <w:i/>
                <w:color w:val="FF0000"/>
              </w:rPr>
              <w:t xml:space="preserve"> Microsoft Azure: Gestione su Sistema de Información en la Nube (Recursos Informáticos)</w:t>
            </w:r>
            <w:r>
              <w:rPr>
                <w:b w:val="0"/>
                <w:color w:val="202124"/>
              </w:rPr>
              <w:t>. Barcelona: Ediciones ENI</w:t>
            </w:r>
          </w:p>
        </w:tc>
      </w:tr>
      <w:tr w:rsidR="00172861" w14:paraId="5A8C5031" w14:textId="77777777">
        <w:trPr>
          <w:trHeight w:val="421"/>
        </w:trPr>
        <w:tc>
          <w:tcPr>
            <w:tcW w:w="2565" w:type="dxa"/>
            <w:shd w:val="clear" w:color="auto" w:fill="auto"/>
            <w:tcMar>
              <w:top w:w="100" w:type="dxa"/>
              <w:left w:w="100" w:type="dxa"/>
              <w:bottom w:w="100" w:type="dxa"/>
              <w:right w:w="100" w:type="dxa"/>
            </w:tcMar>
          </w:tcPr>
          <w:p w14:paraId="00000657" w14:textId="77777777" w:rsidR="00172861" w:rsidRDefault="00000000">
            <w:pPr>
              <w:shd w:val="clear" w:color="auto" w:fill="FFFFFF"/>
              <w:rPr>
                <w:b w:val="0"/>
                <w:color w:val="222222"/>
                <w:highlight w:val="white"/>
              </w:rPr>
            </w:pPr>
            <w:r>
              <w:rPr>
                <w:b w:val="0"/>
                <w:color w:val="202124"/>
              </w:rPr>
              <w:t>Libro</w:t>
            </w:r>
          </w:p>
        </w:tc>
        <w:tc>
          <w:tcPr>
            <w:tcW w:w="11205" w:type="dxa"/>
            <w:shd w:val="clear" w:color="auto" w:fill="auto"/>
          </w:tcPr>
          <w:p w14:paraId="00000658" w14:textId="77777777" w:rsidR="00172861" w:rsidRDefault="00000000">
            <w:pPr>
              <w:widowControl w:val="0"/>
              <w:rPr>
                <w:b w:val="0"/>
                <w:color w:val="FF0000"/>
                <w:highlight w:val="white"/>
              </w:rPr>
            </w:pPr>
            <w:r w:rsidRPr="00022C71">
              <w:rPr>
                <w:b w:val="0"/>
                <w:color w:val="202124"/>
                <w:lang w:val="en-US"/>
              </w:rPr>
              <w:t xml:space="preserve">Poggioli, Jean-Paul, and Joël Demasson (2021). </w:t>
            </w:r>
            <w:r>
              <w:rPr>
                <w:b w:val="0"/>
                <w:i/>
                <w:color w:val="FF0000"/>
              </w:rPr>
              <w:t xml:space="preserve">Gestión De Un Sistema De Información: Método Y Buenas Prácticas. </w:t>
            </w:r>
            <w:r>
              <w:rPr>
                <w:b w:val="0"/>
                <w:color w:val="FF0000"/>
              </w:rPr>
              <w:t>Ediciones ENI.</w:t>
            </w:r>
          </w:p>
        </w:tc>
      </w:tr>
      <w:tr w:rsidR="00172861" w14:paraId="53ED592B" w14:textId="77777777">
        <w:trPr>
          <w:trHeight w:val="1073"/>
        </w:trPr>
        <w:tc>
          <w:tcPr>
            <w:tcW w:w="2565" w:type="dxa"/>
            <w:shd w:val="clear" w:color="auto" w:fill="auto"/>
            <w:tcMar>
              <w:top w:w="100" w:type="dxa"/>
              <w:left w:w="100" w:type="dxa"/>
              <w:bottom w:w="100" w:type="dxa"/>
              <w:right w:w="100" w:type="dxa"/>
            </w:tcMar>
          </w:tcPr>
          <w:p w14:paraId="00000659" w14:textId="77777777" w:rsidR="00172861" w:rsidRDefault="00000000">
            <w:pPr>
              <w:shd w:val="clear" w:color="auto" w:fill="FFFFFF"/>
              <w:rPr>
                <w:b w:val="0"/>
                <w:color w:val="202124"/>
              </w:rPr>
            </w:pPr>
            <w:r>
              <w:rPr>
                <w:b w:val="0"/>
                <w:color w:val="202124"/>
              </w:rPr>
              <w:t>Material legal</w:t>
            </w:r>
          </w:p>
          <w:p w14:paraId="0000065A" w14:textId="77777777" w:rsidR="00172861" w:rsidRDefault="00172861">
            <w:pPr>
              <w:shd w:val="clear" w:color="auto" w:fill="FFFFFF"/>
              <w:rPr>
                <w:b w:val="0"/>
                <w:color w:val="202124"/>
              </w:rPr>
            </w:pPr>
          </w:p>
        </w:tc>
        <w:tc>
          <w:tcPr>
            <w:tcW w:w="11205" w:type="dxa"/>
            <w:shd w:val="clear" w:color="auto" w:fill="auto"/>
          </w:tcPr>
          <w:p w14:paraId="0000065B" w14:textId="77777777" w:rsidR="00172861" w:rsidRDefault="00000000">
            <w:pPr>
              <w:widowControl w:val="0"/>
              <w:rPr>
                <w:b w:val="0"/>
                <w:color w:val="222222"/>
                <w:highlight w:val="white"/>
              </w:rPr>
            </w:pPr>
            <w:r>
              <w:rPr>
                <w:b w:val="0"/>
                <w:color w:val="FF0000"/>
              </w:rPr>
              <w:t xml:space="preserve">Ministerio de Ambiente y Desarrollo Sostenible. (2017). Política Nacional: </w:t>
            </w:r>
            <w:r>
              <w:rPr>
                <w:b w:val="0"/>
                <w:i/>
                <w:color w:val="FF0000"/>
              </w:rPr>
              <w:t>Gestión integral de residuos de aparatos eléctricos y electrónicos.</w:t>
            </w:r>
            <w:r>
              <w:rPr>
                <w:b w:val="0"/>
                <w:color w:val="FF0000"/>
              </w:rPr>
              <w:t xml:space="preserve"> </w:t>
            </w:r>
            <w:hyperlink r:id="rId174">
              <w:r>
                <w:rPr>
                  <w:b w:val="0"/>
                  <w:color w:val="1155CC"/>
                  <w:u w:val="single"/>
                </w:rPr>
                <w:t>https://archivo.minambiente.gov.co/images/AsuntosambientalesySectorialyUrbana/pdf/e-book_rae_/contenido_4_1.html</w:t>
              </w:r>
            </w:hyperlink>
          </w:p>
        </w:tc>
      </w:tr>
      <w:tr w:rsidR="00172861" w14:paraId="538299A4" w14:textId="77777777">
        <w:trPr>
          <w:trHeight w:val="421"/>
        </w:trPr>
        <w:tc>
          <w:tcPr>
            <w:tcW w:w="2565" w:type="dxa"/>
            <w:shd w:val="clear" w:color="auto" w:fill="auto"/>
            <w:tcMar>
              <w:top w:w="100" w:type="dxa"/>
              <w:left w:w="100" w:type="dxa"/>
              <w:bottom w:w="100" w:type="dxa"/>
              <w:right w:w="100" w:type="dxa"/>
            </w:tcMar>
          </w:tcPr>
          <w:p w14:paraId="0000065C" w14:textId="77777777" w:rsidR="00172861" w:rsidRDefault="00000000">
            <w:pPr>
              <w:shd w:val="clear" w:color="auto" w:fill="FFFFFF"/>
              <w:rPr>
                <w:b w:val="0"/>
              </w:rPr>
            </w:pPr>
            <w:r>
              <w:rPr>
                <w:b w:val="0"/>
                <w:color w:val="202124"/>
              </w:rPr>
              <w:t>Libro</w:t>
            </w:r>
          </w:p>
        </w:tc>
        <w:tc>
          <w:tcPr>
            <w:tcW w:w="11205" w:type="dxa"/>
            <w:shd w:val="clear" w:color="auto" w:fill="auto"/>
          </w:tcPr>
          <w:p w14:paraId="0000065D" w14:textId="77777777" w:rsidR="00172861" w:rsidRDefault="00000000">
            <w:pPr>
              <w:widowControl w:val="0"/>
              <w:rPr>
                <w:b w:val="0"/>
                <w:color w:val="222222"/>
                <w:highlight w:val="white"/>
              </w:rPr>
            </w:pPr>
            <w:r>
              <w:rPr>
                <w:b w:val="0"/>
                <w:color w:val="202124"/>
              </w:rPr>
              <w:t xml:space="preserve">Torres Matiz, A. et al.(2018). </w:t>
            </w:r>
            <w:r>
              <w:rPr>
                <w:b w:val="0"/>
                <w:i/>
                <w:color w:val="FF0000"/>
              </w:rPr>
              <w:t xml:space="preserve">Gestión de la seguridad y salud en el trabajo: Manual práctico para la implementación de los estándares mínimos </w:t>
            </w:r>
            <w:r>
              <w:rPr>
                <w:b w:val="0"/>
                <w:color w:val="FF0000"/>
              </w:rPr>
              <w:t>(Primera edición. ed.)</w:t>
            </w:r>
            <w:r>
              <w:rPr>
                <w:b w:val="0"/>
                <w:color w:val="202124"/>
              </w:rPr>
              <w:t>. Legis Editores.</w:t>
            </w:r>
          </w:p>
        </w:tc>
      </w:tr>
    </w:tbl>
    <w:p w14:paraId="0000065E" w14:textId="77777777" w:rsidR="00172861" w:rsidRDefault="00172861">
      <w:pPr>
        <w:keepNext/>
        <w:keepLines/>
        <w:pBdr>
          <w:top w:val="nil"/>
          <w:left w:val="nil"/>
          <w:bottom w:val="nil"/>
          <w:right w:val="nil"/>
          <w:between w:val="nil"/>
        </w:pBdr>
        <w:spacing w:after="60" w:line="240" w:lineRule="auto"/>
        <w:rPr>
          <w:sz w:val="24"/>
          <w:szCs w:val="24"/>
        </w:rPr>
      </w:pPr>
      <w:bookmarkStart w:id="71" w:name="_heading=h.vx1227" w:colFirst="0" w:colLast="0"/>
      <w:bookmarkEnd w:id="71"/>
    </w:p>
    <w:p w14:paraId="0000065F" w14:textId="77777777" w:rsidR="00172861" w:rsidRDefault="00172861">
      <w:pPr>
        <w:keepNext/>
        <w:keepLines/>
        <w:pBdr>
          <w:top w:val="nil"/>
          <w:left w:val="nil"/>
          <w:bottom w:val="nil"/>
          <w:right w:val="nil"/>
          <w:between w:val="nil"/>
        </w:pBdr>
        <w:spacing w:after="60"/>
      </w:pPr>
      <w:bookmarkStart w:id="72" w:name="_heading=h.ypxe5fapzrom" w:colFirst="0" w:colLast="0"/>
      <w:bookmarkEnd w:id="72"/>
    </w:p>
    <w:sectPr w:rsidR="00172861">
      <w:headerReference w:type="default" r:id="rId175"/>
      <w:footerReference w:type="default" r:id="rId176"/>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UARIO" w:date="2023-02-07T12:51:00Z" w:initials="">
    <w:p w14:paraId="0000066A" w14:textId="77777777" w:rsidR="00172861" w:rsidRDefault="00000000">
      <w:pPr>
        <w:widowControl w:val="0"/>
        <w:pBdr>
          <w:top w:val="nil"/>
          <w:left w:val="nil"/>
          <w:bottom w:val="nil"/>
          <w:right w:val="nil"/>
          <w:between w:val="nil"/>
        </w:pBdr>
        <w:spacing w:line="240" w:lineRule="auto"/>
        <w:rPr>
          <w:color w:val="000000"/>
        </w:rPr>
      </w:pPr>
      <w:r>
        <w:rPr>
          <w:color w:val="000000"/>
        </w:rPr>
        <w:t>Se ajustó el esquema de contenido en la matriz de correlación.</w:t>
      </w:r>
    </w:p>
  </w:comment>
  <w:comment w:id="30" w:author="Rosa Elvia Quintero Guasca" w:date="2022-11-03T21:51:00Z" w:initials="">
    <w:p w14:paraId="00000665" w14:textId="77777777" w:rsidR="00172861" w:rsidRDefault="00000000">
      <w:pPr>
        <w:widowControl w:val="0"/>
        <w:pBdr>
          <w:top w:val="nil"/>
          <w:left w:val="nil"/>
          <w:bottom w:val="nil"/>
          <w:right w:val="nil"/>
          <w:between w:val="nil"/>
        </w:pBdr>
        <w:spacing w:line="240" w:lineRule="auto"/>
        <w:rPr>
          <w:color w:val="000000"/>
        </w:rPr>
      </w:pPr>
      <w:r>
        <w:rPr>
          <w:color w:val="000000"/>
        </w:rPr>
        <w:t>Por favor generar PDF con la información del anexo y vincularlo al CF para que el aprendiz lo descargue.</w:t>
      </w:r>
    </w:p>
    <w:p w14:paraId="00000666" w14:textId="77777777" w:rsidR="00172861" w:rsidRDefault="00172861">
      <w:pPr>
        <w:widowControl w:val="0"/>
        <w:pBdr>
          <w:top w:val="nil"/>
          <w:left w:val="nil"/>
          <w:bottom w:val="nil"/>
          <w:right w:val="nil"/>
          <w:between w:val="nil"/>
        </w:pBdr>
        <w:spacing w:line="240" w:lineRule="auto"/>
        <w:rPr>
          <w:color w:val="000000"/>
        </w:rPr>
      </w:pPr>
    </w:p>
    <w:p w14:paraId="00000667" w14:textId="77777777" w:rsidR="00172861" w:rsidRDefault="00000000">
      <w:pPr>
        <w:widowControl w:val="0"/>
        <w:pBdr>
          <w:top w:val="nil"/>
          <w:left w:val="nil"/>
          <w:bottom w:val="nil"/>
          <w:right w:val="nil"/>
          <w:between w:val="nil"/>
        </w:pBdr>
        <w:spacing w:line="240" w:lineRule="auto"/>
        <w:rPr>
          <w:color w:val="000000"/>
        </w:rPr>
      </w:pPr>
      <w:r>
        <w:rPr>
          <w:color w:val="000000"/>
        </w:rPr>
        <w:t>La información del anexo se ubica en la carpeta de anexos de este CF.</w:t>
      </w:r>
    </w:p>
  </w:comment>
  <w:comment w:id="40" w:author="Manuela Herrera" w:date="2023-02-09T15:08:00Z" w:initials="">
    <w:p w14:paraId="00000669" w14:textId="77777777" w:rsidR="00172861" w:rsidRDefault="00000000">
      <w:pPr>
        <w:widowControl w:val="0"/>
        <w:pBdr>
          <w:top w:val="nil"/>
          <w:left w:val="nil"/>
          <w:bottom w:val="nil"/>
          <w:right w:val="nil"/>
          <w:between w:val="nil"/>
        </w:pBdr>
        <w:spacing w:line="240" w:lineRule="auto"/>
        <w:rPr>
          <w:color w:val="000000"/>
        </w:rPr>
      </w:pPr>
      <w:r>
        <w:rPr>
          <w:color w:val="000000"/>
        </w:rPr>
        <w:t>Colocar itálica</w:t>
      </w:r>
    </w:p>
  </w:comment>
  <w:comment w:id="42" w:author="Manuela Herrera" w:date="2023-02-09T15:07:00Z" w:initials="">
    <w:p w14:paraId="00000668" w14:textId="77777777" w:rsidR="00172861" w:rsidRDefault="00000000">
      <w:pPr>
        <w:widowControl w:val="0"/>
        <w:pBdr>
          <w:top w:val="nil"/>
          <w:left w:val="nil"/>
          <w:bottom w:val="nil"/>
          <w:right w:val="nil"/>
          <w:between w:val="nil"/>
        </w:pBdr>
        <w:spacing w:line="240" w:lineRule="auto"/>
        <w:rPr>
          <w:color w:val="000000"/>
        </w:rPr>
      </w:pPr>
      <w:r>
        <w:rPr>
          <w:color w:val="000000"/>
        </w:rPr>
        <w:t>Colocar itálica</w:t>
      </w:r>
    </w:p>
  </w:comment>
  <w:comment w:id="50" w:author="Manuela Herrera" w:date="2023-02-09T15:17:00Z" w:initials="">
    <w:p w14:paraId="0000066D" w14:textId="77777777" w:rsidR="00172861" w:rsidRDefault="00000000">
      <w:pPr>
        <w:widowControl w:val="0"/>
        <w:pBdr>
          <w:top w:val="nil"/>
          <w:left w:val="nil"/>
          <w:bottom w:val="nil"/>
          <w:right w:val="nil"/>
          <w:between w:val="nil"/>
        </w:pBdr>
        <w:spacing w:line="240" w:lineRule="auto"/>
        <w:rPr>
          <w:color w:val="000000"/>
        </w:rPr>
      </w:pPr>
      <w:r>
        <w:rPr>
          <w:color w:val="000000"/>
        </w:rPr>
        <w:t>Colocar itálica</w:t>
      </w:r>
    </w:p>
  </w:comment>
  <w:comment w:id="51" w:author="Manuela Herrera" w:date="2023-02-09T15:18:00Z" w:initials="">
    <w:p w14:paraId="00000664" w14:textId="77777777" w:rsidR="00172861" w:rsidRDefault="00000000">
      <w:pPr>
        <w:widowControl w:val="0"/>
        <w:pBdr>
          <w:top w:val="nil"/>
          <w:left w:val="nil"/>
          <w:bottom w:val="nil"/>
          <w:right w:val="nil"/>
          <w:between w:val="nil"/>
        </w:pBdr>
        <w:spacing w:line="240" w:lineRule="auto"/>
        <w:rPr>
          <w:color w:val="000000"/>
        </w:rPr>
      </w:pPr>
      <w:r>
        <w:rPr>
          <w:color w:val="000000"/>
        </w:rPr>
        <w:t>Colocar itálicas</w:t>
      </w:r>
    </w:p>
  </w:comment>
  <w:comment w:id="60" w:author="Manuela Herrera" w:date="2023-02-09T15:22:00Z" w:initials="">
    <w:p w14:paraId="0000066B" w14:textId="77777777" w:rsidR="00172861" w:rsidRDefault="00000000">
      <w:pPr>
        <w:widowControl w:val="0"/>
        <w:pBdr>
          <w:top w:val="nil"/>
          <w:left w:val="nil"/>
          <w:bottom w:val="nil"/>
          <w:right w:val="nil"/>
          <w:between w:val="nil"/>
        </w:pBdr>
        <w:spacing w:line="240" w:lineRule="auto"/>
        <w:rPr>
          <w:color w:val="000000"/>
        </w:rPr>
      </w:pPr>
      <w:r>
        <w:rPr>
          <w:color w:val="000000"/>
        </w:rPr>
        <w:t>Revisar el tipo de letra de esta imagen en el XD y en el HTML</w:t>
      </w:r>
    </w:p>
  </w:comment>
  <w:comment w:id="61" w:author="Rosa Elvia Quintero Guasca" w:date="2022-11-03T21:57:00Z" w:initials="">
    <w:p w14:paraId="00000663" w14:textId="77777777" w:rsidR="00172861" w:rsidRDefault="00000000">
      <w:pPr>
        <w:widowControl w:val="0"/>
        <w:pBdr>
          <w:top w:val="nil"/>
          <w:left w:val="nil"/>
          <w:bottom w:val="nil"/>
          <w:right w:val="nil"/>
          <w:between w:val="nil"/>
        </w:pBdr>
        <w:spacing w:line="240" w:lineRule="auto"/>
        <w:rPr>
          <w:color w:val="000000"/>
        </w:rPr>
      </w:pPr>
      <w:r>
        <w:rPr>
          <w:color w:val="000000"/>
        </w:rPr>
        <w:t>Elaborar imagen tal cual la entrego el ET, la información editable se encuentra en archivo dentro de la carpeta de anexos de este CF.</w:t>
      </w:r>
    </w:p>
  </w:comment>
  <w:comment w:id="66" w:author="Rosa Elvia Quintero Guasca" w:date="2022-11-03T21:56:00Z" w:initials="">
    <w:p w14:paraId="0000066E" w14:textId="77777777" w:rsidR="00172861" w:rsidRDefault="00000000">
      <w:pPr>
        <w:widowControl w:val="0"/>
        <w:pBdr>
          <w:top w:val="nil"/>
          <w:left w:val="nil"/>
          <w:bottom w:val="nil"/>
          <w:right w:val="nil"/>
          <w:between w:val="nil"/>
        </w:pBdr>
        <w:spacing w:line="240" w:lineRule="auto"/>
        <w:rPr>
          <w:color w:val="000000"/>
        </w:rPr>
      </w:pPr>
      <w:r>
        <w:rPr>
          <w:color w:val="000000"/>
        </w:rPr>
        <w:t>Elaborar imagen tal cual la entrego el ET, la información editable se encuentra en archivo dentro de la carpeta de anexos de este CF.</w:t>
      </w:r>
    </w:p>
  </w:comment>
  <w:comment w:id="70" w:author="Yiceth Medina" w:date="2023-03-07T16:52:00Z" w:initials="">
    <w:p w14:paraId="0000066C" w14:textId="77777777" w:rsidR="00172861" w:rsidRDefault="00000000">
      <w:pPr>
        <w:widowControl w:val="0"/>
        <w:pBdr>
          <w:top w:val="nil"/>
          <w:left w:val="nil"/>
          <w:bottom w:val="nil"/>
          <w:right w:val="nil"/>
          <w:between w:val="nil"/>
        </w:pBdr>
        <w:spacing w:line="240" w:lineRule="auto"/>
        <w:rPr>
          <w:color w:val="000000"/>
        </w:rPr>
      </w:pPr>
      <w:r>
        <w:rPr>
          <w:color w:val="000000"/>
        </w:rPr>
        <w:t>Falta la edición y la editorial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66A" w15:done="0"/>
  <w15:commentEx w15:paraId="00000667" w15:done="0"/>
  <w15:commentEx w15:paraId="00000669" w15:done="0"/>
  <w15:commentEx w15:paraId="00000668" w15:done="0"/>
  <w15:commentEx w15:paraId="0000066D" w15:done="0"/>
  <w15:commentEx w15:paraId="00000664" w15:done="0"/>
  <w15:commentEx w15:paraId="0000066B" w15:done="0"/>
  <w15:commentEx w15:paraId="00000663" w15:done="0"/>
  <w15:commentEx w15:paraId="0000066E" w15:done="0"/>
  <w15:commentEx w15:paraId="0000066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66A" w16cid:durableId="44DABC6C"/>
  <w16cid:commentId w16cid:paraId="00000667" w16cid:durableId="0E7C98E2"/>
  <w16cid:commentId w16cid:paraId="00000669" w16cid:durableId="5110DCCC"/>
  <w16cid:commentId w16cid:paraId="00000668" w16cid:durableId="4F2853B1"/>
  <w16cid:commentId w16cid:paraId="0000066D" w16cid:durableId="76EA4D95"/>
  <w16cid:commentId w16cid:paraId="00000664" w16cid:durableId="18206D56"/>
  <w16cid:commentId w16cid:paraId="0000066B" w16cid:durableId="4379C4A4"/>
  <w16cid:commentId w16cid:paraId="00000663" w16cid:durableId="582F425B"/>
  <w16cid:commentId w16cid:paraId="0000066E" w16cid:durableId="544CA7FC"/>
  <w16cid:commentId w16cid:paraId="0000066C" w16cid:durableId="25E276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52ECC" w14:textId="77777777" w:rsidR="0068055C" w:rsidRDefault="0068055C">
      <w:pPr>
        <w:spacing w:line="240" w:lineRule="auto"/>
      </w:pPr>
      <w:r>
        <w:separator/>
      </w:r>
    </w:p>
  </w:endnote>
  <w:endnote w:type="continuationSeparator" w:id="0">
    <w:p w14:paraId="5A1D69A2" w14:textId="77777777" w:rsidR="0068055C" w:rsidRDefault="006805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2" w14:textId="77777777" w:rsidR="00172861"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6691DCDA" wp14:editId="04D2748F">
          <wp:simplePos x="0" y="0"/>
          <wp:positionH relativeFrom="column">
            <wp:posOffset>-1063615</wp:posOffset>
          </wp:positionH>
          <wp:positionV relativeFrom="paragraph">
            <wp:posOffset>-277114</wp:posOffset>
          </wp:positionV>
          <wp:extent cx="10671819" cy="887683"/>
          <wp:effectExtent l="0" t="0" r="0" b="0"/>
          <wp:wrapNone/>
          <wp:docPr id="95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A2AAA" w14:textId="77777777" w:rsidR="0068055C" w:rsidRDefault="0068055C">
      <w:pPr>
        <w:spacing w:line="240" w:lineRule="auto"/>
      </w:pPr>
      <w:r>
        <w:separator/>
      </w:r>
    </w:p>
  </w:footnote>
  <w:footnote w:type="continuationSeparator" w:id="0">
    <w:p w14:paraId="5E06768E" w14:textId="77777777" w:rsidR="0068055C" w:rsidRDefault="006805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60" w14:textId="77777777" w:rsidR="00172861"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7B5B5EE8" wp14:editId="7B54D1AE">
          <wp:simplePos x="0" y="0"/>
          <wp:positionH relativeFrom="column">
            <wp:posOffset>-1080125</wp:posOffset>
          </wp:positionH>
          <wp:positionV relativeFrom="paragraph">
            <wp:posOffset>-285105</wp:posOffset>
          </wp:positionV>
          <wp:extent cx="10679430" cy="1009015"/>
          <wp:effectExtent l="0" t="0" r="0" b="0"/>
          <wp:wrapSquare wrapText="bothSides" distT="0" distB="0" distL="114300" distR="114300"/>
          <wp:docPr id="9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7FFCF386" wp14:editId="26174A80">
              <wp:simplePos x="0" y="0"/>
              <wp:positionH relativeFrom="column">
                <wp:posOffset>7800471</wp:posOffset>
              </wp:positionH>
              <wp:positionV relativeFrom="paragraph">
                <wp:posOffset>-353673</wp:posOffset>
              </wp:positionV>
              <wp:extent cx="823595" cy="1164590"/>
              <wp:effectExtent l="0" t="0" r="0" b="0"/>
              <wp:wrapNone/>
              <wp:docPr id="909" name="Rectángulo 909"/>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292BCF" w:rsidRDefault="00000000" w:rsidP="00133F29">
                          <w:pPr>
                            <w:spacing w:line="240" w:lineRule="auto"/>
                            <w:ind w:hanging="2"/>
                          </w:pPr>
                          <w:r>
                            <w:rPr>
                              <w:noProof/>
                              <w:lang w:val="en-US"/>
                            </w:rPr>
                            <w:drawing>
                              <wp:inline distT="0" distB="0" distL="0" distR="0" wp14:anchorId="18CE51DE" wp14:editId="3E2762CD">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7FFCF386" id="Rectángulo 909" o:spid="_x0000_s1026"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647CB2BD" w14:textId="77777777" w:rsidR="00292BCF" w:rsidRDefault="00000000" w:rsidP="00133F29">
                    <w:pPr>
                      <w:spacing w:line="240" w:lineRule="auto"/>
                      <w:ind w:hanging="2"/>
                    </w:pPr>
                    <w:r>
                      <w:rPr>
                        <w:noProof/>
                        <w:lang w:val="en-US"/>
                      </w:rPr>
                      <w:drawing>
                        <wp:inline distT="0" distB="0" distL="0" distR="0" wp14:anchorId="18CE51DE" wp14:editId="3E2762CD">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661" w14:textId="77777777" w:rsidR="00172861" w:rsidRDefault="00172861">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532C8"/>
    <w:multiLevelType w:val="multilevel"/>
    <w:tmpl w:val="C338BB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27B2039F"/>
    <w:multiLevelType w:val="multilevel"/>
    <w:tmpl w:val="137828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AF27791"/>
    <w:multiLevelType w:val="multilevel"/>
    <w:tmpl w:val="B4B876C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616C3245"/>
    <w:multiLevelType w:val="multilevel"/>
    <w:tmpl w:val="5A5A94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7A7B0ECD"/>
    <w:multiLevelType w:val="multilevel"/>
    <w:tmpl w:val="FFDE8A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15790142">
    <w:abstractNumId w:val="2"/>
  </w:num>
  <w:num w:numId="2" w16cid:durableId="1540241441">
    <w:abstractNumId w:val="4"/>
  </w:num>
  <w:num w:numId="3" w16cid:durableId="1173187411">
    <w:abstractNumId w:val="0"/>
  </w:num>
  <w:num w:numId="4" w16cid:durableId="1589078294">
    <w:abstractNumId w:val="3"/>
  </w:num>
  <w:num w:numId="5" w16cid:durableId="16744514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861"/>
    <w:rsid w:val="00022C71"/>
    <w:rsid w:val="00172861"/>
    <w:rsid w:val="00292BCF"/>
    <w:rsid w:val="00320FAF"/>
    <w:rsid w:val="005877E6"/>
    <w:rsid w:val="006805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38F7F03-8288-41F5-9489-3B8550FA8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table" w:customStyle="1" w:styleId="TableNormal8">
    <w:name w:val="Table Normal"/>
    <w:tblPr>
      <w:tblCellMar>
        <w:top w:w="0" w:type="dxa"/>
        <w:left w:w="0" w:type="dxa"/>
        <w:bottom w:w="0" w:type="dxa"/>
        <w:right w:w="0" w:type="dxa"/>
      </w:tblCellMar>
    </w:tblPr>
  </w:style>
  <w:style w:type="table" w:customStyle="1" w:styleId="TableNormal9">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9"/>
    <w:tblPr>
      <w:tblStyleRowBandSize w:val="1"/>
      <w:tblStyleColBandSize w:val="1"/>
      <w:tblCellMar>
        <w:top w:w="100" w:type="dxa"/>
        <w:left w:w="100" w:type="dxa"/>
        <w:bottom w:w="100" w:type="dxa"/>
        <w:right w:w="100" w:type="dxa"/>
      </w:tblCellMar>
    </w:tblPr>
  </w:style>
  <w:style w:type="table" w:customStyle="1" w:styleId="a0">
    <w:basedOn w:val="TableNormal9"/>
    <w:tblPr>
      <w:tblStyleRowBandSize w:val="1"/>
      <w:tblStyleColBandSize w:val="1"/>
      <w:tblCellMar>
        <w:top w:w="100" w:type="dxa"/>
        <w:left w:w="100" w:type="dxa"/>
        <w:bottom w:w="100" w:type="dxa"/>
        <w:right w:w="100" w:type="dxa"/>
      </w:tblCellMar>
    </w:tblPr>
  </w:style>
  <w:style w:type="table" w:customStyle="1" w:styleId="a1">
    <w:basedOn w:val="TableNormal9"/>
    <w:tblPr>
      <w:tblStyleRowBandSize w:val="1"/>
      <w:tblStyleColBandSize w:val="1"/>
      <w:tblCellMar>
        <w:top w:w="100" w:type="dxa"/>
        <w:left w:w="100" w:type="dxa"/>
        <w:bottom w:w="100" w:type="dxa"/>
        <w:right w:w="100" w:type="dxa"/>
      </w:tblCellMar>
    </w:tblPr>
  </w:style>
  <w:style w:type="table" w:customStyle="1" w:styleId="a2">
    <w:basedOn w:val="TableNormal9"/>
    <w:tblPr>
      <w:tblStyleRowBandSize w:val="1"/>
      <w:tblStyleColBandSize w:val="1"/>
      <w:tblCellMar>
        <w:top w:w="100" w:type="dxa"/>
        <w:left w:w="100" w:type="dxa"/>
        <w:bottom w:w="100" w:type="dxa"/>
        <w:right w:w="100" w:type="dxa"/>
      </w:tblCellMar>
    </w:tblPr>
  </w:style>
  <w:style w:type="table" w:customStyle="1" w:styleId="a3">
    <w:basedOn w:val="TableNormal9"/>
    <w:tblPr>
      <w:tblStyleRowBandSize w:val="1"/>
      <w:tblStyleColBandSize w:val="1"/>
      <w:tblCellMar>
        <w:top w:w="100" w:type="dxa"/>
        <w:left w:w="100" w:type="dxa"/>
        <w:bottom w:w="100" w:type="dxa"/>
        <w:right w:w="100" w:type="dxa"/>
      </w:tblCellMar>
    </w:tblPr>
  </w:style>
  <w:style w:type="table" w:customStyle="1" w:styleId="a4">
    <w:basedOn w:val="TableNormal9"/>
    <w:tblPr>
      <w:tblStyleRowBandSize w:val="1"/>
      <w:tblStyleColBandSize w:val="1"/>
      <w:tblCellMar>
        <w:top w:w="100" w:type="dxa"/>
        <w:left w:w="100" w:type="dxa"/>
        <w:bottom w:w="100" w:type="dxa"/>
        <w:right w:w="100" w:type="dxa"/>
      </w:tblCellMar>
    </w:tblPr>
  </w:style>
  <w:style w:type="table" w:customStyle="1" w:styleId="a5">
    <w:basedOn w:val="TableNormal9"/>
    <w:tblPr>
      <w:tblStyleRowBandSize w:val="1"/>
      <w:tblStyleColBandSize w:val="1"/>
      <w:tblCellMar>
        <w:top w:w="100" w:type="dxa"/>
        <w:left w:w="100" w:type="dxa"/>
        <w:bottom w:w="100" w:type="dxa"/>
        <w:right w:w="100" w:type="dxa"/>
      </w:tblCellMar>
    </w:tblPr>
  </w:style>
  <w:style w:type="table" w:customStyle="1" w:styleId="a6">
    <w:basedOn w:val="TableNormal9"/>
    <w:tblPr>
      <w:tblStyleRowBandSize w:val="1"/>
      <w:tblStyleColBandSize w:val="1"/>
      <w:tblCellMar>
        <w:top w:w="100" w:type="dxa"/>
        <w:left w:w="100" w:type="dxa"/>
        <w:bottom w:w="100" w:type="dxa"/>
        <w:right w:w="100" w:type="dxa"/>
      </w:tblCellMar>
    </w:tblPr>
  </w:style>
  <w:style w:type="table" w:customStyle="1" w:styleId="a7">
    <w:basedOn w:val="TableNormal9"/>
    <w:tblPr>
      <w:tblStyleRowBandSize w:val="1"/>
      <w:tblStyleColBandSize w:val="1"/>
      <w:tblCellMar>
        <w:top w:w="100" w:type="dxa"/>
        <w:left w:w="100" w:type="dxa"/>
        <w:bottom w:w="100" w:type="dxa"/>
        <w:right w:w="100" w:type="dxa"/>
      </w:tblCellMar>
    </w:tblPr>
  </w:style>
  <w:style w:type="table" w:customStyle="1" w:styleId="a8">
    <w:basedOn w:val="TableNormal9"/>
    <w:tblPr>
      <w:tblStyleRowBandSize w:val="1"/>
      <w:tblStyleColBandSize w:val="1"/>
      <w:tblCellMar>
        <w:top w:w="100" w:type="dxa"/>
        <w:left w:w="100" w:type="dxa"/>
        <w:bottom w:w="100" w:type="dxa"/>
        <w:right w:w="100" w:type="dxa"/>
      </w:tblCellMar>
    </w:tblPr>
  </w:style>
  <w:style w:type="table" w:customStyle="1" w:styleId="a9">
    <w:basedOn w:val="TableNormal9"/>
    <w:tblPr>
      <w:tblStyleRowBandSize w:val="1"/>
      <w:tblStyleColBandSize w:val="1"/>
      <w:tblCellMar>
        <w:top w:w="100" w:type="dxa"/>
        <w:left w:w="100" w:type="dxa"/>
        <w:bottom w:w="100" w:type="dxa"/>
        <w:right w:w="100" w:type="dxa"/>
      </w:tblCellMar>
    </w:tblPr>
  </w:style>
  <w:style w:type="table" w:customStyle="1" w:styleId="aa">
    <w:basedOn w:val="TableNormal9"/>
    <w:tblPr>
      <w:tblStyleRowBandSize w:val="1"/>
      <w:tblStyleColBandSize w:val="1"/>
      <w:tblCellMar>
        <w:top w:w="100" w:type="dxa"/>
        <w:left w:w="100" w:type="dxa"/>
        <w:bottom w:w="100" w:type="dxa"/>
        <w:right w:w="100" w:type="dxa"/>
      </w:tblCellMar>
    </w:tblPr>
  </w:style>
  <w:style w:type="table" w:customStyle="1" w:styleId="ab">
    <w:basedOn w:val="TableNormal9"/>
    <w:tblPr>
      <w:tblStyleRowBandSize w:val="1"/>
      <w:tblStyleColBandSize w:val="1"/>
      <w:tblCellMar>
        <w:top w:w="100" w:type="dxa"/>
        <w:left w:w="100" w:type="dxa"/>
        <w:bottom w:w="100" w:type="dxa"/>
        <w:right w:w="100" w:type="dxa"/>
      </w:tblCellMar>
    </w:tblPr>
  </w:style>
  <w:style w:type="table" w:customStyle="1" w:styleId="ac">
    <w:basedOn w:val="TableNormal9"/>
    <w:tblPr>
      <w:tblStyleRowBandSize w:val="1"/>
      <w:tblStyleColBandSize w:val="1"/>
      <w:tblCellMar>
        <w:top w:w="100" w:type="dxa"/>
        <w:left w:w="100" w:type="dxa"/>
        <w:bottom w:w="100" w:type="dxa"/>
        <w:right w:w="100" w:type="dxa"/>
      </w:tblCellMar>
    </w:tblPr>
  </w:style>
  <w:style w:type="table" w:customStyle="1" w:styleId="ad">
    <w:basedOn w:val="TableNormal9"/>
    <w:tblPr>
      <w:tblStyleRowBandSize w:val="1"/>
      <w:tblStyleColBandSize w:val="1"/>
      <w:tblCellMar>
        <w:top w:w="100" w:type="dxa"/>
        <w:left w:w="100" w:type="dxa"/>
        <w:bottom w:w="100" w:type="dxa"/>
        <w:right w:w="100" w:type="dxa"/>
      </w:tblCellMar>
    </w:tblPr>
  </w:style>
  <w:style w:type="table" w:customStyle="1" w:styleId="ae">
    <w:basedOn w:val="TableNormal9"/>
    <w:tblPr>
      <w:tblStyleRowBandSize w:val="1"/>
      <w:tblStyleColBandSize w:val="1"/>
      <w:tblCellMar>
        <w:top w:w="100" w:type="dxa"/>
        <w:left w:w="100" w:type="dxa"/>
        <w:bottom w:w="100" w:type="dxa"/>
        <w:right w:w="100" w:type="dxa"/>
      </w:tblCellMar>
    </w:tblPr>
  </w:style>
  <w:style w:type="table" w:customStyle="1" w:styleId="af">
    <w:basedOn w:val="TableNormal9"/>
    <w:tblPr>
      <w:tblStyleRowBandSize w:val="1"/>
      <w:tblStyleColBandSize w:val="1"/>
      <w:tblCellMar>
        <w:top w:w="100" w:type="dxa"/>
        <w:left w:w="100" w:type="dxa"/>
        <w:bottom w:w="100" w:type="dxa"/>
        <w:right w:w="100" w:type="dxa"/>
      </w:tblCellMar>
    </w:tblPr>
  </w:style>
  <w:style w:type="table" w:customStyle="1" w:styleId="af0">
    <w:basedOn w:val="TableNormal9"/>
    <w:tblPr>
      <w:tblStyleRowBandSize w:val="1"/>
      <w:tblStyleColBandSize w:val="1"/>
      <w:tblCellMar>
        <w:top w:w="100" w:type="dxa"/>
        <w:left w:w="100" w:type="dxa"/>
        <w:bottom w:w="100" w:type="dxa"/>
        <w:right w:w="100" w:type="dxa"/>
      </w:tblCellMar>
    </w:tblPr>
  </w:style>
  <w:style w:type="table" w:customStyle="1" w:styleId="af1">
    <w:basedOn w:val="TableNormal9"/>
    <w:tblPr>
      <w:tblStyleRowBandSize w:val="1"/>
      <w:tblStyleColBandSize w:val="1"/>
      <w:tblCellMar>
        <w:top w:w="100" w:type="dxa"/>
        <w:left w:w="100" w:type="dxa"/>
        <w:bottom w:w="100" w:type="dxa"/>
        <w:right w:w="100" w:type="dxa"/>
      </w:tblCellMar>
    </w:tblPr>
  </w:style>
  <w:style w:type="table" w:customStyle="1" w:styleId="af2">
    <w:basedOn w:val="TableNormal9"/>
    <w:tblPr>
      <w:tblStyleRowBandSize w:val="1"/>
      <w:tblStyleColBandSize w:val="1"/>
      <w:tblCellMar>
        <w:top w:w="100" w:type="dxa"/>
        <w:left w:w="100" w:type="dxa"/>
        <w:bottom w:w="100" w:type="dxa"/>
        <w:right w:w="100" w:type="dxa"/>
      </w:tblCellMar>
    </w:tblPr>
  </w:style>
  <w:style w:type="table" w:customStyle="1" w:styleId="af3">
    <w:basedOn w:val="TableNormal9"/>
    <w:tblPr>
      <w:tblStyleRowBandSize w:val="1"/>
      <w:tblStyleColBandSize w:val="1"/>
      <w:tblCellMar>
        <w:top w:w="100" w:type="dxa"/>
        <w:left w:w="100" w:type="dxa"/>
        <w:bottom w:w="100" w:type="dxa"/>
        <w:right w:w="100" w:type="dxa"/>
      </w:tblCellMar>
    </w:tblPr>
  </w:style>
  <w:style w:type="table" w:customStyle="1" w:styleId="af4">
    <w:basedOn w:val="TableNormal9"/>
    <w:tblPr>
      <w:tblStyleRowBandSize w:val="1"/>
      <w:tblStyleColBandSize w:val="1"/>
      <w:tblCellMar>
        <w:top w:w="100" w:type="dxa"/>
        <w:left w:w="100" w:type="dxa"/>
        <w:bottom w:w="100" w:type="dxa"/>
        <w:right w:w="100" w:type="dxa"/>
      </w:tblCellMar>
    </w:tblPr>
  </w:style>
  <w:style w:type="table" w:customStyle="1" w:styleId="af5">
    <w:basedOn w:val="TableNormal9"/>
    <w:tblPr>
      <w:tblStyleRowBandSize w:val="1"/>
      <w:tblStyleColBandSize w:val="1"/>
      <w:tblCellMar>
        <w:top w:w="100" w:type="dxa"/>
        <w:left w:w="100" w:type="dxa"/>
        <w:bottom w:w="100" w:type="dxa"/>
        <w:right w:w="100" w:type="dxa"/>
      </w:tblCellMar>
    </w:tblPr>
  </w:style>
  <w:style w:type="table" w:customStyle="1" w:styleId="af6">
    <w:basedOn w:val="TableNormal9"/>
    <w:tblPr>
      <w:tblStyleRowBandSize w:val="1"/>
      <w:tblStyleColBandSize w:val="1"/>
      <w:tblCellMar>
        <w:top w:w="100" w:type="dxa"/>
        <w:left w:w="100" w:type="dxa"/>
        <w:bottom w:w="100" w:type="dxa"/>
        <w:right w:w="100" w:type="dxa"/>
      </w:tblCellMar>
    </w:tblPr>
  </w:style>
  <w:style w:type="table" w:customStyle="1" w:styleId="af7">
    <w:basedOn w:val="TableNormal9"/>
    <w:tblPr>
      <w:tblStyleRowBandSize w:val="1"/>
      <w:tblStyleColBandSize w:val="1"/>
      <w:tblCellMar>
        <w:top w:w="100" w:type="dxa"/>
        <w:left w:w="100" w:type="dxa"/>
        <w:bottom w:w="100" w:type="dxa"/>
        <w:right w:w="100" w:type="dxa"/>
      </w:tblCellMar>
    </w:tblPr>
  </w:style>
  <w:style w:type="table" w:customStyle="1" w:styleId="af8">
    <w:basedOn w:val="TableNormal9"/>
    <w:tblPr>
      <w:tblStyleRowBandSize w:val="1"/>
      <w:tblStyleColBandSize w:val="1"/>
      <w:tblCellMar>
        <w:top w:w="100" w:type="dxa"/>
        <w:left w:w="100" w:type="dxa"/>
        <w:bottom w:w="100" w:type="dxa"/>
        <w:right w:w="100" w:type="dxa"/>
      </w:tblCellMar>
    </w:tblPr>
  </w:style>
  <w:style w:type="table" w:customStyle="1" w:styleId="af9">
    <w:basedOn w:val="TableNormal9"/>
    <w:tblPr>
      <w:tblStyleRowBandSize w:val="1"/>
      <w:tblStyleColBandSize w:val="1"/>
      <w:tblCellMar>
        <w:top w:w="100" w:type="dxa"/>
        <w:left w:w="100" w:type="dxa"/>
        <w:bottom w:w="100" w:type="dxa"/>
        <w:right w:w="100" w:type="dxa"/>
      </w:tblCellMar>
    </w:tblPr>
  </w:style>
  <w:style w:type="table" w:customStyle="1" w:styleId="afa">
    <w:basedOn w:val="TableNormal9"/>
    <w:tblPr>
      <w:tblStyleRowBandSize w:val="1"/>
      <w:tblStyleColBandSize w:val="1"/>
      <w:tblCellMar>
        <w:top w:w="100" w:type="dxa"/>
        <w:left w:w="100" w:type="dxa"/>
        <w:bottom w:w="100" w:type="dxa"/>
        <w:right w:w="100" w:type="dxa"/>
      </w:tblCellMar>
    </w:tblPr>
  </w:style>
  <w:style w:type="table" w:customStyle="1" w:styleId="afb">
    <w:basedOn w:val="TableNormal9"/>
    <w:tblPr>
      <w:tblStyleRowBandSize w:val="1"/>
      <w:tblStyleColBandSize w:val="1"/>
      <w:tblCellMar>
        <w:top w:w="100" w:type="dxa"/>
        <w:left w:w="100" w:type="dxa"/>
        <w:bottom w:w="100" w:type="dxa"/>
        <w:right w:w="100" w:type="dxa"/>
      </w:tblCellMar>
    </w:tblPr>
  </w:style>
  <w:style w:type="table" w:customStyle="1" w:styleId="afc">
    <w:basedOn w:val="TableNormal9"/>
    <w:tblPr>
      <w:tblStyleRowBandSize w:val="1"/>
      <w:tblStyleColBandSize w:val="1"/>
      <w:tblCellMar>
        <w:top w:w="100" w:type="dxa"/>
        <w:left w:w="100" w:type="dxa"/>
        <w:bottom w:w="100" w:type="dxa"/>
        <w:right w:w="100" w:type="dxa"/>
      </w:tblCellMar>
    </w:tblPr>
  </w:style>
  <w:style w:type="table" w:customStyle="1" w:styleId="afd">
    <w:basedOn w:val="TableNormal9"/>
    <w:tblPr>
      <w:tblStyleRowBandSize w:val="1"/>
      <w:tblStyleColBandSize w:val="1"/>
      <w:tblCellMar>
        <w:top w:w="100" w:type="dxa"/>
        <w:left w:w="100" w:type="dxa"/>
        <w:bottom w:w="100" w:type="dxa"/>
        <w:right w:w="100" w:type="dxa"/>
      </w:tblCellMar>
    </w:tblPr>
  </w:style>
  <w:style w:type="table" w:customStyle="1" w:styleId="afe">
    <w:basedOn w:val="TableNormal9"/>
    <w:tblPr>
      <w:tblStyleRowBandSize w:val="1"/>
      <w:tblStyleColBandSize w:val="1"/>
      <w:tblCellMar>
        <w:top w:w="100" w:type="dxa"/>
        <w:left w:w="100" w:type="dxa"/>
        <w:bottom w:w="100" w:type="dxa"/>
        <w:right w:w="100" w:type="dxa"/>
      </w:tblCellMar>
    </w:tblPr>
  </w:style>
  <w:style w:type="table" w:customStyle="1" w:styleId="aff">
    <w:basedOn w:val="TableNormal9"/>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9"/>
    <w:tblPr>
      <w:tblStyleRowBandSize w:val="1"/>
      <w:tblStyleColBandSize w:val="1"/>
      <w:tblCellMar>
        <w:left w:w="115" w:type="dxa"/>
        <w:right w:w="115" w:type="dxa"/>
      </w:tblCellMar>
    </w:tblPr>
  </w:style>
  <w:style w:type="table" w:customStyle="1" w:styleId="aff1">
    <w:basedOn w:val="TableNormal9"/>
    <w:tblPr>
      <w:tblStyleRowBandSize w:val="1"/>
      <w:tblStyleColBandSize w:val="1"/>
      <w:tblCellMar>
        <w:left w:w="115" w:type="dxa"/>
        <w:right w:w="115" w:type="dxa"/>
      </w:tblCellMar>
    </w:tblPr>
  </w:style>
  <w:style w:type="table" w:customStyle="1" w:styleId="aff2">
    <w:basedOn w:val="TableNormal9"/>
    <w:tblPr>
      <w:tblStyleRowBandSize w:val="1"/>
      <w:tblStyleColBandSize w:val="1"/>
      <w:tblCellMar>
        <w:left w:w="115" w:type="dxa"/>
        <w:right w:w="115" w:type="dxa"/>
      </w:tblCellMar>
    </w:tblPr>
  </w:style>
  <w:style w:type="table" w:customStyle="1" w:styleId="aff3">
    <w:basedOn w:val="TableNormal9"/>
    <w:tblPr>
      <w:tblStyleRowBandSize w:val="1"/>
      <w:tblStyleColBandSize w:val="1"/>
      <w:tblCellMar>
        <w:left w:w="115" w:type="dxa"/>
        <w:right w:w="115" w:type="dxa"/>
      </w:tblCellMar>
    </w:tblPr>
  </w:style>
  <w:style w:type="table" w:customStyle="1" w:styleId="aff4">
    <w:basedOn w:val="TableNormal9"/>
    <w:pPr>
      <w:spacing w:line="240" w:lineRule="auto"/>
    </w:pPr>
    <w:tblPr>
      <w:tblStyleRowBandSize w:val="1"/>
      <w:tblStyleColBandSize w:val="1"/>
      <w:tblCellMar>
        <w:left w:w="108" w:type="dxa"/>
        <w:right w:w="108" w:type="dxa"/>
      </w:tblCellMar>
    </w:tblPr>
  </w:style>
  <w:style w:type="table" w:customStyle="1" w:styleId="aff5">
    <w:basedOn w:val="TableNormal9"/>
    <w:pPr>
      <w:spacing w:line="240" w:lineRule="auto"/>
    </w:pPr>
    <w:tblPr>
      <w:tblStyleRowBandSize w:val="1"/>
      <w:tblStyleColBandSize w:val="1"/>
      <w:tblCellMar>
        <w:left w:w="108" w:type="dxa"/>
        <w:right w:w="108" w:type="dxa"/>
      </w:tblCellMar>
    </w:tblPr>
  </w:style>
  <w:style w:type="table" w:customStyle="1" w:styleId="aff6">
    <w:basedOn w:val="TableNormal9"/>
    <w:tblPr>
      <w:tblStyleRowBandSize w:val="1"/>
      <w:tblStyleColBandSize w:val="1"/>
      <w:tblCellMar>
        <w:top w:w="100" w:type="dxa"/>
        <w:left w:w="100" w:type="dxa"/>
        <w:bottom w:w="100" w:type="dxa"/>
        <w:right w:w="100" w:type="dxa"/>
      </w:tblCellMar>
    </w:tblPr>
  </w:style>
  <w:style w:type="table" w:customStyle="1" w:styleId="aff7">
    <w:basedOn w:val="TableNormal9"/>
    <w:tblPr>
      <w:tblStyleRowBandSize w:val="1"/>
      <w:tblStyleColBandSize w:val="1"/>
      <w:tblCellMar>
        <w:top w:w="100" w:type="dxa"/>
        <w:left w:w="100" w:type="dxa"/>
        <w:bottom w:w="100" w:type="dxa"/>
        <w:right w:w="100" w:type="dxa"/>
      </w:tblCellMar>
    </w:tblPr>
  </w:style>
  <w:style w:type="table" w:customStyle="1" w:styleId="aff8">
    <w:basedOn w:val="TableNormal9"/>
    <w:tblPr>
      <w:tblStyleRowBandSize w:val="1"/>
      <w:tblStyleColBandSize w:val="1"/>
      <w:tblCellMar>
        <w:top w:w="100" w:type="dxa"/>
        <w:left w:w="100" w:type="dxa"/>
        <w:bottom w:w="100" w:type="dxa"/>
        <w:right w:w="100" w:type="dxa"/>
      </w:tblCellMar>
    </w:tblPr>
  </w:style>
  <w:style w:type="table" w:customStyle="1" w:styleId="aff9">
    <w:basedOn w:val="TableNormal9"/>
    <w:tblPr>
      <w:tblStyleRowBandSize w:val="1"/>
      <w:tblStyleColBandSize w:val="1"/>
      <w:tblCellMar>
        <w:top w:w="100" w:type="dxa"/>
        <w:left w:w="100" w:type="dxa"/>
        <w:bottom w:w="100" w:type="dxa"/>
        <w:right w:w="100" w:type="dxa"/>
      </w:tblCellMar>
    </w:tblPr>
  </w:style>
  <w:style w:type="table" w:customStyle="1" w:styleId="affa">
    <w:basedOn w:val="TableNormal9"/>
    <w:tblPr>
      <w:tblStyleRowBandSize w:val="1"/>
      <w:tblStyleColBandSize w:val="1"/>
      <w:tblCellMar>
        <w:top w:w="100" w:type="dxa"/>
        <w:left w:w="100" w:type="dxa"/>
        <w:bottom w:w="100" w:type="dxa"/>
        <w:right w:w="100" w:type="dxa"/>
      </w:tblCellMar>
    </w:tblPr>
  </w:style>
  <w:style w:type="table" w:customStyle="1" w:styleId="affb">
    <w:basedOn w:val="TableNormal9"/>
    <w:tblPr>
      <w:tblStyleRowBandSize w:val="1"/>
      <w:tblStyleColBandSize w:val="1"/>
      <w:tblCellMar>
        <w:top w:w="100" w:type="dxa"/>
        <w:left w:w="100" w:type="dxa"/>
        <w:bottom w:w="100" w:type="dxa"/>
        <w:right w:w="100" w:type="dxa"/>
      </w:tblCellMar>
    </w:tblPr>
  </w:style>
  <w:style w:type="table" w:customStyle="1" w:styleId="affc">
    <w:basedOn w:val="TableNormal9"/>
    <w:tblPr>
      <w:tblStyleRowBandSize w:val="1"/>
      <w:tblStyleColBandSize w:val="1"/>
      <w:tblCellMar>
        <w:top w:w="100" w:type="dxa"/>
        <w:left w:w="100" w:type="dxa"/>
        <w:bottom w:w="100" w:type="dxa"/>
        <w:right w:w="100" w:type="dxa"/>
      </w:tblCellMar>
    </w:tblPr>
  </w:style>
  <w:style w:type="table" w:customStyle="1" w:styleId="affd">
    <w:basedOn w:val="TableNormal9"/>
    <w:tblPr>
      <w:tblStyleRowBandSize w:val="1"/>
      <w:tblStyleColBandSize w:val="1"/>
      <w:tblCellMar>
        <w:top w:w="100" w:type="dxa"/>
        <w:left w:w="100" w:type="dxa"/>
        <w:bottom w:w="100" w:type="dxa"/>
        <w:right w:w="100" w:type="dxa"/>
      </w:tblCellMar>
    </w:tblPr>
  </w:style>
  <w:style w:type="table" w:customStyle="1" w:styleId="affe">
    <w:basedOn w:val="TableNormal9"/>
    <w:tblPr>
      <w:tblStyleRowBandSize w:val="1"/>
      <w:tblStyleColBandSize w:val="1"/>
      <w:tblCellMar>
        <w:top w:w="100" w:type="dxa"/>
        <w:left w:w="100" w:type="dxa"/>
        <w:bottom w:w="100" w:type="dxa"/>
        <w:right w:w="100" w:type="dxa"/>
      </w:tblCellMar>
    </w:tblPr>
  </w:style>
  <w:style w:type="table" w:customStyle="1" w:styleId="afff">
    <w:basedOn w:val="TableNormal9"/>
    <w:tblPr>
      <w:tblStyleRowBandSize w:val="1"/>
      <w:tblStyleColBandSize w:val="1"/>
      <w:tblCellMar>
        <w:top w:w="100" w:type="dxa"/>
        <w:left w:w="100" w:type="dxa"/>
        <w:bottom w:w="100" w:type="dxa"/>
        <w:right w:w="100" w:type="dxa"/>
      </w:tblCellMar>
    </w:tblPr>
  </w:style>
  <w:style w:type="table" w:customStyle="1" w:styleId="afff0">
    <w:basedOn w:val="TableNormal9"/>
    <w:tblPr>
      <w:tblStyleRowBandSize w:val="1"/>
      <w:tblStyleColBandSize w:val="1"/>
      <w:tblCellMar>
        <w:top w:w="100" w:type="dxa"/>
        <w:left w:w="100" w:type="dxa"/>
        <w:bottom w:w="100" w:type="dxa"/>
        <w:right w:w="100" w:type="dxa"/>
      </w:tblCellMar>
    </w:tblPr>
  </w:style>
  <w:style w:type="table" w:customStyle="1" w:styleId="afff1">
    <w:basedOn w:val="TableNormal9"/>
    <w:tblPr>
      <w:tblStyleRowBandSize w:val="1"/>
      <w:tblStyleColBandSize w:val="1"/>
      <w:tblCellMar>
        <w:top w:w="100" w:type="dxa"/>
        <w:left w:w="100" w:type="dxa"/>
        <w:bottom w:w="100" w:type="dxa"/>
        <w:right w:w="100" w:type="dxa"/>
      </w:tblCellMar>
    </w:tblPr>
  </w:style>
  <w:style w:type="table" w:customStyle="1" w:styleId="afff2">
    <w:basedOn w:val="TableNormal9"/>
    <w:tblPr>
      <w:tblStyleRowBandSize w:val="1"/>
      <w:tblStyleColBandSize w:val="1"/>
      <w:tblCellMar>
        <w:top w:w="100" w:type="dxa"/>
        <w:left w:w="100" w:type="dxa"/>
        <w:bottom w:w="100" w:type="dxa"/>
        <w:right w:w="100" w:type="dxa"/>
      </w:tblCellMar>
    </w:tblPr>
  </w:style>
  <w:style w:type="table" w:customStyle="1" w:styleId="afff3">
    <w:basedOn w:val="TableNormal9"/>
    <w:tblPr>
      <w:tblStyleRowBandSize w:val="1"/>
      <w:tblStyleColBandSize w:val="1"/>
      <w:tblCellMar>
        <w:top w:w="100" w:type="dxa"/>
        <w:left w:w="100" w:type="dxa"/>
        <w:bottom w:w="100" w:type="dxa"/>
        <w:right w:w="100" w:type="dxa"/>
      </w:tblCellMar>
    </w:tblPr>
  </w:style>
  <w:style w:type="table" w:customStyle="1" w:styleId="afff4">
    <w:basedOn w:val="TableNormal9"/>
    <w:tblPr>
      <w:tblStyleRowBandSize w:val="1"/>
      <w:tblStyleColBandSize w:val="1"/>
      <w:tblCellMar>
        <w:top w:w="100" w:type="dxa"/>
        <w:left w:w="100" w:type="dxa"/>
        <w:bottom w:w="100" w:type="dxa"/>
        <w:right w:w="100" w:type="dxa"/>
      </w:tblCellMar>
    </w:tblPr>
  </w:style>
  <w:style w:type="table" w:customStyle="1" w:styleId="afff5">
    <w:basedOn w:val="TableNormal9"/>
    <w:tblPr>
      <w:tblStyleRowBandSize w:val="1"/>
      <w:tblStyleColBandSize w:val="1"/>
      <w:tblCellMar>
        <w:top w:w="100" w:type="dxa"/>
        <w:left w:w="100" w:type="dxa"/>
        <w:bottom w:w="100" w:type="dxa"/>
        <w:right w:w="100" w:type="dxa"/>
      </w:tblCellMar>
    </w:tblPr>
  </w:style>
  <w:style w:type="table" w:customStyle="1" w:styleId="afff6">
    <w:basedOn w:val="TableNormal9"/>
    <w:tblPr>
      <w:tblStyleRowBandSize w:val="1"/>
      <w:tblStyleColBandSize w:val="1"/>
      <w:tblCellMar>
        <w:top w:w="100" w:type="dxa"/>
        <w:left w:w="100" w:type="dxa"/>
        <w:bottom w:w="100" w:type="dxa"/>
        <w:right w:w="100" w:type="dxa"/>
      </w:tblCellMar>
    </w:tblPr>
  </w:style>
  <w:style w:type="table" w:customStyle="1" w:styleId="afff7">
    <w:basedOn w:val="TableNormal9"/>
    <w:tblPr>
      <w:tblStyleRowBandSize w:val="1"/>
      <w:tblStyleColBandSize w:val="1"/>
      <w:tblCellMar>
        <w:top w:w="100" w:type="dxa"/>
        <w:left w:w="100" w:type="dxa"/>
        <w:bottom w:w="100" w:type="dxa"/>
        <w:right w:w="100" w:type="dxa"/>
      </w:tblCellMar>
    </w:tblPr>
  </w:style>
  <w:style w:type="table" w:customStyle="1" w:styleId="afff8">
    <w:basedOn w:val="TableNormal9"/>
    <w:tblPr>
      <w:tblStyleRowBandSize w:val="1"/>
      <w:tblStyleColBandSize w:val="1"/>
      <w:tblCellMar>
        <w:top w:w="100" w:type="dxa"/>
        <w:left w:w="100" w:type="dxa"/>
        <w:bottom w:w="100" w:type="dxa"/>
        <w:right w:w="100" w:type="dxa"/>
      </w:tblCellMar>
    </w:tblPr>
  </w:style>
  <w:style w:type="table" w:customStyle="1" w:styleId="afff9">
    <w:basedOn w:val="TableNormal9"/>
    <w:tblPr>
      <w:tblStyleRowBandSize w:val="1"/>
      <w:tblStyleColBandSize w:val="1"/>
      <w:tblCellMar>
        <w:top w:w="100" w:type="dxa"/>
        <w:left w:w="100" w:type="dxa"/>
        <w:bottom w:w="100" w:type="dxa"/>
        <w:right w:w="100" w:type="dxa"/>
      </w:tblCellMar>
    </w:tblPr>
  </w:style>
  <w:style w:type="table" w:customStyle="1" w:styleId="afffa">
    <w:basedOn w:val="TableNormal9"/>
    <w:tblPr>
      <w:tblStyleRowBandSize w:val="1"/>
      <w:tblStyleColBandSize w:val="1"/>
      <w:tblCellMar>
        <w:top w:w="100" w:type="dxa"/>
        <w:left w:w="100" w:type="dxa"/>
        <w:bottom w:w="100" w:type="dxa"/>
        <w:right w:w="100" w:type="dxa"/>
      </w:tblCellMar>
    </w:tblPr>
  </w:style>
  <w:style w:type="table" w:customStyle="1" w:styleId="afffb">
    <w:basedOn w:val="TableNormal9"/>
    <w:tblPr>
      <w:tblStyleRowBandSize w:val="1"/>
      <w:tblStyleColBandSize w:val="1"/>
      <w:tblCellMar>
        <w:top w:w="100" w:type="dxa"/>
        <w:left w:w="100" w:type="dxa"/>
        <w:bottom w:w="100" w:type="dxa"/>
        <w:right w:w="100" w:type="dxa"/>
      </w:tblCellMar>
    </w:tblPr>
  </w:style>
  <w:style w:type="table" w:customStyle="1" w:styleId="afffc">
    <w:basedOn w:val="TableNormal9"/>
    <w:tblPr>
      <w:tblStyleRowBandSize w:val="1"/>
      <w:tblStyleColBandSize w:val="1"/>
      <w:tblCellMar>
        <w:top w:w="100" w:type="dxa"/>
        <w:left w:w="100" w:type="dxa"/>
        <w:bottom w:w="100" w:type="dxa"/>
        <w:right w:w="100" w:type="dxa"/>
      </w:tblCellMar>
    </w:tblPr>
  </w:style>
  <w:style w:type="table" w:customStyle="1" w:styleId="afffd">
    <w:basedOn w:val="TableNormal9"/>
    <w:tblPr>
      <w:tblStyleRowBandSize w:val="1"/>
      <w:tblStyleColBandSize w:val="1"/>
      <w:tblCellMar>
        <w:top w:w="100" w:type="dxa"/>
        <w:left w:w="100" w:type="dxa"/>
        <w:bottom w:w="100" w:type="dxa"/>
        <w:right w:w="100" w:type="dxa"/>
      </w:tblCellMar>
    </w:tblPr>
  </w:style>
  <w:style w:type="table" w:customStyle="1" w:styleId="afffe">
    <w:basedOn w:val="TableNormal9"/>
    <w:tblPr>
      <w:tblStyleRowBandSize w:val="1"/>
      <w:tblStyleColBandSize w:val="1"/>
      <w:tblCellMar>
        <w:top w:w="100" w:type="dxa"/>
        <w:left w:w="100" w:type="dxa"/>
        <w:bottom w:w="100" w:type="dxa"/>
        <w:right w:w="100" w:type="dxa"/>
      </w:tblCellMar>
    </w:tblPr>
  </w:style>
  <w:style w:type="table" w:customStyle="1" w:styleId="affff">
    <w:basedOn w:val="TableNormal9"/>
    <w:tblPr>
      <w:tblStyleRowBandSize w:val="1"/>
      <w:tblStyleColBandSize w:val="1"/>
      <w:tblCellMar>
        <w:top w:w="100" w:type="dxa"/>
        <w:left w:w="100" w:type="dxa"/>
        <w:bottom w:w="100" w:type="dxa"/>
        <w:right w:w="100" w:type="dxa"/>
      </w:tblCellMar>
    </w:tblPr>
  </w:style>
  <w:style w:type="table" w:customStyle="1" w:styleId="affff0">
    <w:basedOn w:val="TableNormal9"/>
    <w:tblPr>
      <w:tblStyleRowBandSize w:val="1"/>
      <w:tblStyleColBandSize w:val="1"/>
      <w:tblCellMar>
        <w:top w:w="100" w:type="dxa"/>
        <w:left w:w="100" w:type="dxa"/>
        <w:bottom w:w="100" w:type="dxa"/>
        <w:right w:w="100" w:type="dxa"/>
      </w:tblCellMar>
    </w:tblPr>
  </w:style>
  <w:style w:type="table" w:customStyle="1" w:styleId="affff1">
    <w:basedOn w:val="TableNormal9"/>
    <w:tblPr>
      <w:tblStyleRowBandSize w:val="1"/>
      <w:tblStyleColBandSize w:val="1"/>
      <w:tblCellMar>
        <w:top w:w="100" w:type="dxa"/>
        <w:left w:w="100" w:type="dxa"/>
        <w:bottom w:w="100" w:type="dxa"/>
        <w:right w:w="100" w:type="dxa"/>
      </w:tblCellMar>
    </w:tblPr>
  </w:style>
  <w:style w:type="table" w:customStyle="1" w:styleId="affff2">
    <w:basedOn w:val="TableNormal9"/>
    <w:tblPr>
      <w:tblStyleRowBandSize w:val="1"/>
      <w:tblStyleColBandSize w:val="1"/>
      <w:tblCellMar>
        <w:top w:w="100" w:type="dxa"/>
        <w:left w:w="100" w:type="dxa"/>
        <w:bottom w:w="100" w:type="dxa"/>
        <w:right w:w="100" w:type="dxa"/>
      </w:tblCellMar>
    </w:tblPr>
  </w:style>
  <w:style w:type="table" w:customStyle="1" w:styleId="affff3">
    <w:basedOn w:val="TableNormal9"/>
    <w:pPr>
      <w:spacing w:line="240" w:lineRule="auto"/>
    </w:pPr>
    <w:tblPr>
      <w:tblStyleRowBandSize w:val="1"/>
      <w:tblStyleColBandSize w:val="1"/>
      <w:tblCellMar>
        <w:left w:w="108" w:type="dxa"/>
        <w:right w:w="108" w:type="dxa"/>
      </w:tblCellMar>
    </w:tblPr>
  </w:style>
  <w:style w:type="table" w:customStyle="1" w:styleId="affff4">
    <w:basedOn w:val="TableNormal9"/>
    <w:tblPr>
      <w:tblStyleRowBandSize w:val="1"/>
      <w:tblStyleColBandSize w:val="1"/>
      <w:tblCellMar>
        <w:top w:w="100" w:type="dxa"/>
        <w:left w:w="100" w:type="dxa"/>
        <w:bottom w:w="100" w:type="dxa"/>
        <w:right w:w="100" w:type="dxa"/>
      </w:tblCellMar>
    </w:tblPr>
  </w:style>
  <w:style w:type="table" w:customStyle="1" w:styleId="affff5">
    <w:basedOn w:val="TableNormal9"/>
    <w:tblPr>
      <w:tblStyleRowBandSize w:val="1"/>
      <w:tblStyleColBandSize w:val="1"/>
      <w:tblCellMar>
        <w:top w:w="100" w:type="dxa"/>
        <w:left w:w="100" w:type="dxa"/>
        <w:bottom w:w="100" w:type="dxa"/>
        <w:right w:w="100" w:type="dxa"/>
      </w:tblCellMar>
    </w:tblPr>
  </w:style>
  <w:style w:type="table" w:customStyle="1" w:styleId="affff6">
    <w:basedOn w:val="TableNormal9"/>
    <w:tblPr>
      <w:tblStyleRowBandSize w:val="1"/>
      <w:tblStyleColBandSize w:val="1"/>
      <w:tblCellMar>
        <w:top w:w="100" w:type="dxa"/>
        <w:left w:w="100" w:type="dxa"/>
        <w:bottom w:w="100" w:type="dxa"/>
        <w:right w:w="100" w:type="dxa"/>
      </w:tblCellMar>
    </w:tblPr>
  </w:style>
  <w:style w:type="table" w:customStyle="1" w:styleId="affff7">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1">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2">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3">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4">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5">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6">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7">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8">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9">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a">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b">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9"/>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d">
    <w:basedOn w:val="TableNormal9"/>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e">
    <w:basedOn w:val="TableNormal9"/>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f">
    <w:basedOn w:val="TableNormal9"/>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f0">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1">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7">
    <w:basedOn w:val="TableNormal9"/>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ff8">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9">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b">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c">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d">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e">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0">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4">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f5">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f7">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f8">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eNormal9"/>
    <w:pPr>
      <w:spacing w:line="240" w:lineRule="auto"/>
    </w:pPr>
    <w:tblPr>
      <w:tblStyleRowBandSize w:val="1"/>
      <w:tblStyleColBandSize w:val="1"/>
      <w:tblCellMar>
        <w:top w:w="100" w:type="dxa"/>
        <w:left w:w="100" w:type="dxa"/>
        <w:bottom w:w="100" w:type="dxa"/>
        <w:right w:w="100" w:type="dxa"/>
      </w:tblCellMar>
    </w:tblPr>
  </w:style>
  <w:style w:type="table" w:customStyle="1" w:styleId="affffffffffa">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b">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c">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d">
    <w:basedOn w:val="TableNormal9"/>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fffe">
    <w:basedOn w:val="TableNormal9"/>
    <w:pPr>
      <w:spacing w:line="240" w:lineRule="auto"/>
    </w:pPr>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ffff">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0">
    <w:basedOn w:val="TableNormal9"/>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2">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3">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4">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5">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6">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7">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8">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9">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a">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b">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c">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d">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e">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0">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2">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3">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4">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5">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6">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7">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8">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9">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a">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b">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c">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d">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e">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0">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2">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3">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4">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5">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6">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7">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8">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9">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a">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b">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c">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d">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e">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0">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1">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2">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3">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4">
    <w:basedOn w:val="TableNormal9"/>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Hipervnculo">
    <w:name w:val="Hyperlink"/>
    <w:basedOn w:val="Fuentedeprrafopredeter"/>
    <w:uiPriority w:val="99"/>
    <w:unhideWhenUsed/>
    <w:rsid w:val="001E2226"/>
    <w:rPr>
      <w:color w:val="0000FF" w:themeColor="hyperlink"/>
      <w:u w:val="single"/>
    </w:rPr>
  </w:style>
  <w:style w:type="character" w:customStyle="1" w:styleId="Mencinsinresolver1">
    <w:name w:val="Mención sin resolver1"/>
    <w:basedOn w:val="Fuentedeprrafopredeter"/>
    <w:uiPriority w:val="99"/>
    <w:semiHidden/>
    <w:unhideWhenUsed/>
    <w:rsid w:val="001E2226"/>
    <w:rPr>
      <w:color w:val="605E5C"/>
      <w:shd w:val="clear" w:color="auto" w:fill="E1DFDD"/>
    </w:rPr>
  </w:style>
  <w:style w:type="table" w:customStyle="1" w:styleId="affffffffffffff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8">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9">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a">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b">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c">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d">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e">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0">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8">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9">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a">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b">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c">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d">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e">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0">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8">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9">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a">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b">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c">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d">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e">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0">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8">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9">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a">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b">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c">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d">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e">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0">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8">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9">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a">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b">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c">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d">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e">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0">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8">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9">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a">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b">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c">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d">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e">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0">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1">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2">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3">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4">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5">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6">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8">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9">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a">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b">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c">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3C3E1B"/>
    <w:pPr>
      <w:spacing w:line="240" w:lineRule="auto"/>
    </w:pPr>
  </w:style>
  <w:style w:type="table" w:customStyle="1" w:styleId="afff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f5">
    <w:basedOn w:val="TableNormal0"/>
    <w:tblPr>
      <w:tblStyleRowBandSize w:val="1"/>
      <w:tblStyleColBandSize w:val="1"/>
      <w:tblCellMar>
        <w:top w:w="100" w:type="dxa"/>
        <w:left w:w="100" w:type="dxa"/>
        <w:bottom w:w="100" w:type="dxa"/>
        <w:right w:w="100" w:type="dxa"/>
      </w:tblCellMar>
    </w:tblPr>
  </w:style>
  <w:style w:type="table" w:customStyle="1" w:styleId="afffff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mg.freepik.com/foto-gratis/grafico-copia-seguridad-linea-servidor-red-almacenamiento-nube_53876-132757.jpg?w=740&amp;t=st=1667350551~exp=1667351151~hmac=bf845dcadfbf2e2d226dbecc92b3b7366437a2ca75a2c07efd652360302097d8" TargetMode="External"/><Relationship Id="rId21" Type="http://schemas.openxmlformats.org/officeDocument/2006/relationships/hyperlink" Target="https://img.freepik.com/vector-gratis/coleccion-centros-datos-isometricos-ingenieros-que-reparan-mantienen-equipos-servidores-alojamiento-aislados_1284-38950.jpg?w=740&amp;t=st=1667329152~exp=1667329752~hmac=6fb3ceb15ca06ed6fdc1e0e1fcc84cbd6d34822d6f9ab3bd92fa794a792acfba" TargetMode="External"/><Relationship Id="rId42" Type="http://schemas.openxmlformats.org/officeDocument/2006/relationships/image" Target="media/image19.jpeg"/><Relationship Id="rId63" Type="http://schemas.openxmlformats.org/officeDocument/2006/relationships/hyperlink" Target="https://img.freepik.com/foto-gratis/primer-plano-placa-circuito-electronico-cpu-microchip-componentes-electronicos-fondo_1387-819.jpg?w=740&amp;t=st=1667334939~exp=1667335539~hmac=46be2b3fa7872e3c72f550ee6c8aea1a085d051e6bf359da0deec182004206e2" TargetMode="External"/><Relationship Id="rId84" Type="http://schemas.openxmlformats.org/officeDocument/2006/relationships/hyperlink" Target="https://img.freepik.com/vector-gratis/ilustracion-soporte-al-cliente-plano-organico_23-2148899174.jpg?w=740&amp;t=st=1667341013~exp=1667341613~hmac=494a5dbc206a8c1ee383d563723fb12e83e2fae943d27feabef5918291cbad66" TargetMode="External"/><Relationship Id="rId138" Type="http://schemas.openxmlformats.org/officeDocument/2006/relationships/image" Target="media/image72.jpeg"/><Relationship Id="rId159" Type="http://schemas.openxmlformats.org/officeDocument/2006/relationships/image" Target="media/image83.jpeg"/><Relationship Id="rId170" Type="http://schemas.openxmlformats.org/officeDocument/2006/relationships/hyperlink" Target="https://deseguridadysalud.com/normatividad-ambiental-en-colombia/" TargetMode="External"/><Relationship Id="rId107" Type="http://schemas.openxmlformats.org/officeDocument/2006/relationships/image" Target="media/image55.png"/><Relationship Id="rId11" Type="http://schemas.microsoft.com/office/2016/09/relationships/commentsIds" Target="commentsIds.xml"/><Relationship Id="rId32" Type="http://schemas.openxmlformats.org/officeDocument/2006/relationships/image" Target="media/image11.png"/><Relationship Id="rId53" Type="http://schemas.openxmlformats.org/officeDocument/2006/relationships/image" Target="media/image25.png"/><Relationship Id="rId74" Type="http://schemas.openxmlformats.org/officeDocument/2006/relationships/hyperlink" Target="https://img.freepik.com/vector-gratis/concepto-administrador-base-datos-administrador-o-gerente-que-trabaja-centro-datos-copia-seguridad-datos-tecnologia-informatica-moderna-idea-profesion-ti-ilustracion-vectorial-aislada_613284-1146.jpg?w=740&amp;t=st=1667337825~exp=1667338425~hmac=deb11f26034bd4fe098ed28eabe3a26906655582a38e525004b51f0868419858" TargetMode="External"/><Relationship Id="rId128" Type="http://schemas.openxmlformats.org/officeDocument/2006/relationships/image" Target="media/image68.jpeg"/><Relationship Id="rId149" Type="http://schemas.openxmlformats.org/officeDocument/2006/relationships/hyperlink" Target="https://img.freepik.com/vector-gratis/fondo-plano-produccion-farmaceutica_1284-74286.jpg?w=900&amp;t=st=1667397878~exp=1667398478~hmac=c25a9672fbdf2f8b5eeb2a72290f0aa230f3c3e8e02c745efec413d1d3e390cf" TargetMode="External"/><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hyperlink" Target="https://img.freepik.com/foto-gratis/hombre-joven-hermoso-que-trabaja-papeles_1150-7681.jpg?w=740&amp;t=st=1667403922~exp=1667404522~hmac=fc66f68b054d75b679c1a63cc8bbac908b9d8f8e027d702e2f94022710cea480" TargetMode="External"/><Relationship Id="rId22" Type="http://schemas.openxmlformats.org/officeDocument/2006/relationships/image" Target="media/image6.png"/><Relationship Id="rId43" Type="http://schemas.openxmlformats.org/officeDocument/2006/relationships/hyperlink" Target="https://img.freepik.com/fotos-premium/centro-datos-bastidores-servidores_249974-14046.jpg?w=740" TargetMode="External"/><Relationship Id="rId64" Type="http://schemas.openxmlformats.org/officeDocument/2006/relationships/image" Target="media/image33.jpeg"/><Relationship Id="rId118" Type="http://schemas.openxmlformats.org/officeDocument/2006/relationships/image" Target="media/image63.png"/><Relationship Id="rId139" Type="http://schemas.openxmlformats.org/officeDocument/2006/relationships/hyperlink" Target="https://img.freepik.com/foto-gratis/gerente-joven-empresaria-asiatica-vistiendo-almacen-mascarilla-usando-tableta-digital-control-inventario_7861-2913.jpg?w=826&amp;t=st=1667351779~exp=1667352379~hmac=11db32756b1ad66b7f27a247bc661d541576c042984191aabe472d2cea93f765" TargetMode="External"/><Relationship Id="rId85" Type="http://schemas.openxmlformats.org/officeDocument/2006/relationships/image" Target="media/image44.png"/><Relationship Id="rId150" Type="http://schemas.openxmlformats.org/officeDocument/2006/relationships/image" Target="media/image78.png"/><Relationship Id="rId171" Type="http://schemas.openxmlformats.org/officeDocument/2006/relationships/hyperlink" Target="https://deseguridadysalud.com/normatividad-ambiental-en-colombia/" TargetMode="External"/><Relationship Id="rId12" Type="http://schemas.openxmlformats.org/officeDocument/2006/relationships/image" Target="media/image1.jpeg"/><Relationship Id="rId33" Type="http://schemas.openxmlformats.org/officeDocument/2006/relationships/hyperlink" Target="https://img.freepik.com/vector-premium/diagrama-circulo-infografico-flechas-diapositiva-presentacion-empresarial-6-opciones-o-pasos_559317-814.jpg?w=740" TargetMode="External"/><Relationship Id="rId108" Type="http://schemas.openxmlformats.org/officeDocument/2006/relationships/hyperlink" Target="https://img.freepik.com/vector-premium/presentacion-plantilla-infografia-empresarial-5-opciones-ilustracion-vectorial_530108-535.jpg?w=900" TargetMode="External"/><Relationship Id="rId129" Type="http://schemas.openxmlformats.org/officeDocument/2006/relationships/hyperlink" Target="https://img.freepik.com/foto-gratis/hombre-estudio-grabacion-produccion-musical_1303-20398.jpg?w=740&amp;t=st=1667350939~exp=1667351539~hmac=c986eadd57256812d36eed99383fa3824d39410a5a112b598d2319db444e2902" TargetMode="External"/><Relationship Id="rId54" Type="http://schemas.openxmlformats.org/officeDocument/2006/relationships/image" Target="media/image26.png"/><Relationship Id="rId75" Type="http://schemas.openxmlformats.org/officeDocument/2006/relationships/image" Target="media/image39.png"/><Relationship Id="rId96" Type="http://schemas.openxmlformats.org/officeDocument/2006/relationships/hyperlink" Target="https://img.freepik.com/vector-gratis/juego-clasificacion-basura_74855-15415.jpg?w=900&amp;t=st=1667408109~exp=1667408709~hmac=495df16c6676a602e90c640a3cf825fc0d592f013a6206980c43b54af3521901" TargetMode="External"/><Relationship Id="rId140" Type="http://schemas.openxmlformats.org/officeDocument/2006/relationships/image" Target="media/image73.jpeg"/><Relationship Id="rId161" Type="http://schemas.openxmlformats.org/officeDocument/2006/relationships/image" Target="media/image84.jpeg"/><Relationship Id="rId6" Type="http://schemas.openxmlformats.org/officeDocument/2006/relationships/webSettings" Target="webSettings.xml"/><Relationship Id="rId23" Type="http://schemas.openxmlformats.org/officeDocument/2006/relationships/hyperlink" Target="https://img.freepik.com/vector-gratis/composicion-plana-banco-deposito-tres-empleados-banco-que-ponen-dinero-caja-fuerte-grande_1284-61780.jpg?w=740&amp;t=st=1667328140~exp=1667328740~hmac=2bcb723cde9579510c356e7700d9395bf5379042d1d183db8970d18689f030b4" TargetMode="External"/><Relationship Id="rId28" Type="http://schemas.openxmlformats.org/officeDocument/2006/relationships/image" Target="media/image9.jpeg"/><Relationship Id="rId49" Type="http://schemas.openxmlformats.org/officeDocument/2006/relationships/image" Target="media/image22.png"/><Relationship Id="rId114" Type="http://schemas.openxmlformats.org/officeDocument/2006/relationships/image" Target="media/image61.jpeg"/><Relationship Id="rId119" Type="http://schemas.openxmlformats.org/officeDocument/2006/relationships/hyperlink" Target="https://img.freepik.com/vector-gratis/ilustracion-concepto-linea-seguridad-datos-ciberneticos-seguridad-internet-o-privacidad-proteccion-informacion_1150-37328.jpg?w=740&amp;t=st=1667350594~exp=1667351194~hmac=a2db50b61d6e9b4dba5c9d64e153b044d0f73281bfbe4755a6868e9b7a7445cb" TargetMode="External"/><Relationship Id="rId44" Type="http://schemas.openxmlformats.org/officeDocument/2006/relationships/image" Target="media/image20.jpeg"/><Relationship Id="rId60" Type="http://schemas.openxmlformats.org/officeDocument/2006/relationships/image" Target="media/image31.jpeg"/><Relationship Id="rId65" Type="http://schemas.openxmlformats.org/officeDocument/2006/relationships/hyperlink" Target="https://img.freepik.com/vector-gratis/ilustracion-composicion-concepto-isometrico-desarrollo-web_1284-55922.jpg?w=740&amp;t=st=1667334973~exp=1667335573~hmac=f960ec5052a35e5503d623a0c8165cac58879c36e644041daf0ef6a633d98ef2" TargetMode="External"/><Relationship Id="rId81" Type="http://schemas.openxmlformats.org/officeDocument/2006/relationships/image" Target="media/image42.png"/><Relationship Id="rId86" Type="http://schemas.openxmlformats.org/officeDocument/2006/relationships/hyperlink" Target="https://img.freepik.com/foto-gratis/empresarios-que-trabajan-finanzas-contabilidad-analizan-financi_74952-1411.jpg?w=740&amp;t=st=1667341615~exp=1667342215~hmac=d17ac82db5f0df2c6f10204db8ee07a85f3b815368e95701311db4f003de530c" TargetMode="External"/><Relationship Id="rId130" Type="http://schemas.openxmlformats.org/officeDocument/2006/relationships/hyperlink" Target="https://www.teamnet.com.mx/blog/las-mejores-medidas-de-seguridad-informatica" TargetMode="External"/><Relationship Id="rId135" Type="http://schemas.openxmlformats.org/officeDocument/2006/relationships/hyperlink" Target="https://img.freepik.com/vector-gratis/plantilla-colorida-planificador-semanal_23-2148661849.jpg?w=740&amp;t=st=1667351615~exp=1667352215~hmac=05bbdc81d9b3d3f1a245361f6bfe122c0d6c5b483d855a5561fbed851970ee5a" TargetMode="External"/><Relationship Id="rId151" Type="http://schemas.openxmlformats.org/officeDocument/2006/relationships/hyperlink" Target="https://img.freepik.com/vector-gratis/infografia-automatizada-almacenes_1284-32653.jpg?w=740&amp;t=st=1667397961~exp=1667398561~hmac=28b2be84623efc8ae4472a9376dbdcf1b0a97fcfc2f322547b76d79886d7064a" TargetMode="External"/><Relationship Id="rId156" Type="http://schemas.openxmlformats.org/officeDocument/2006/relationships/hyperlink" Target="https://img.freepik.com/foto-gratis/trabajadora-afroamericana-organizando-horario-entrega-marcando-casillas-antes-entrega-su-colega-cargando-paquetes-camioneta-fondo_637285-1254.jpg?w=740&amp;t=st=1667402959~exp=1667403559~hmac=1370a37635bbef8606fda202378287c71330f31d0230b1df510b3fb4b1e2b07d" TargetMode="External"/><Relationship Id="rId177" Type="http://schemas.openxmlformats.org/officeDocument/2006/relationships/fontTable" Target="fontTable.xml"/><Relationship Id="rId172" Type="http://schemas.openxmlformats.org/officeDocument/2006/relationships/hyperlink" Target="https://www.ujaen.es/servicios/utecnica/sites/servicio_utecnica/files/uploads/prevencion/ergonomia%20de%20la%20oficina.pdf" TargetMode="External"/><Relationship Id="rId13" Type="http://schemas.openxmlformats.org/officeDocument/2006/relationships/hyperlink" Target="https://img.freepik.com/vector-premium/estructura-metalica-baja-ciudad-inteligente-plantilla-banner-azul-ciudad-futura-abstracta-o-metropolis_87494-35.jpg?w=826"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56.png"/><Relationship Id="rId34" Type="http://schemas.openxmlformats.org/officeDocument/2006/relationships/image" Target="media/image12.png"/><Relationship Id="rId50" Type="http://schemas.openxmlformats.org/officeDocument/2006/relationships/hyperlink" Target="https://img.freepik.com/vector-premium/etiqueta-hexagonal-infografias-lineas-color_77986-526.jpg?w=740" TargetMode="External"/><Relationship Id="rId55" Type="http://schemas.openxmlformats.org/officeDocument/2006/relationships/image" Target="media/image27.png"/><Relationship Id="rId76" Type="http://schemas.openxmlformats.org/officeDocument/2006/relationships/hyperlink" Target="https://img.freepik.com/vector-gratis/almacenamiento-datos-nube-copia-seguridad-remota-archivos-centro-datos-concepto-isometrico-base-datos_39422-905.jpg?w=740&amp;t=st=1667337892~exp=1667338492~hmac=15c2ac02cbada646c5762e864493cdd992a43a756df2526aef4095d3f16d93d5" TargetMode="External"/><Relationship Id="rId97" Type="http://schemas.openxmlformats.org/officeDocument/2006/relationships/hyperlink" Target="https://deseguridadysalud.com/normatividad-ambiental-en-colombia/" TargetMode="External"/><Relationship Id="rId104" Type="http://schemas.openxmlformats.org/officeDocument/2006/relationships/image" Target="media/image54.png"/><Relationship Id="rId120" Type="http://schemas.openxmlformats.org/officeDocument/2006/relationships/image" Target="media/image64.png"/><Relationship Id="rId125" Type="http://schemas.openxmlformats.org/officeDocument/2006/relationships/hyperlink" Target="https://img.freepik.com/vector-gratis/concepto-tecnologia-estructura-metalica-poligonal-computacion-nube_1017-29594.jpg?w=740&amp;t=st=1667350837~exp=1667351437~hmac=8972d4dc6b2bcda46d258fa1b59b575ff7371861ccec8044ed8cc6ece0a3a1ed" TargetMode="External"/><Relationship Id="rId141" Type="http://schemas.openxmlformats.org/officeDocument/2006/relationships/hyperlink" Target="https://img.freepik.com/foto-gratis/hombre-tiro-medio-trabajando-tableta_23-2148902595.jpg?w=740&amp;t=st=1667351835~exp=1667352435~hmac=983ed61e0ff863788f6388ce5b5909ac921067286a551db4bf976e78fe90409d" TargetMode="External"/><Relationship Id="rId146" Type="http://schemas.openxmlformats.org/officeDocument/2006/relationships/image" Target="media/image76.png"/><Relationship Id="rId16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37.jpeg"/><Relationship Id="rId92" Type="http://schemas.openxmlformats.org/officeDocument/2006/relationships/hyperlink" Target="https://img.freepik.com/foto-gratis/primer-plano-persona-sosteniendo-mazo-tabl_181624-47000.jpg?w=740&amp;t=st=1667407854~exp=1667408454~hmac=d953c0b570fa66e04c9513f4acad05115fae166cc9372c52bfb05338790e6d10" TargetMode="External"/><Relationship Id="rId162" Type="http://schemas.openxmlformats.org/officeDocument/2006/relationships/hyperlink" Target="https://img.freepik.com/fotos-premium/trabajadora-almacen-asiatica-mirando-estantes-altos-haciendo-control-inventario-joven-empleada-uniforme-camisa-verde-ejercito-producto-conteo-almacen-personal-almacen-portapapeles-boligrafo_678158-1921.jpg?w=740" TargetMode="External"/><Relationship Id="rId2" Type="http://schemas.openxmlformats.org/officeDocument/2006/relationships/customXml" Target="../customXml/item2.xml"/><Relationship Id="rId29" Type="http://schemas.openxmlformats.org/officeDocument/2006/relationships/hyperlink" Target="https://img.freepik.com/vector-gratis/sala-centro-datos-bastidores-servidores-monitores-computadora-escritorio-silla_107791-3017.jpg?w=826&amp;t=st=1667329742~exp=1667330342~hmac=cc58cc414576b000f48571ee1a2428408e847ceeae14a3bb2788b089cf258883" TargetMode="External"/><Relationship Id="rId24" Type="http://schemas.openxmlformats.org/officeDocument/2006/relationships/image" Target="media/image7.jpeg"/><Relationship Id="rId40" Type="http://schemas.openxmlformats.org/officeDocument/2006/relationships/image" Target="media/image18.png"/><Relationship Id="rId45" Type="http://schemas.openxmlformats.org/officeDocument/2006/relationships/hyperlink" Target="https://img.freepik.com/fotos-premium/super-racks-servidores-computadora-centro-datos-ilustracion-3d_34663-10.jpg?w=740" TargetMode="External"/><Relationship Id="rId66" Type="http://schemas.openxmlformats.org/officeDocument/2006/relationships/image" Target="media/image34.png"/><Relationship Id="rId87" Type="http://schemas.openxmlformats.org/officeDocument/2006/relationships/image" Target="media/image45.jpeg"/><Relationship Id="rId110" Type="http://schemas.openxmlformats.org/officeDocument/2006/relationships/image" Target="media/image57.png"/><Relationship Id="rId115" Type="http://schemas.openxmlformats.org/officeDocument/2006/relationships/hyperlink" Target="https://img.freepik.com/foto-gratis/escaneando-dedo-control-acceso-huellas-dactilares-contaminado-coronavirus_53876-95279.jpg?w=826&amp;t=st=1667350510~exp=1667351110~hmac=d5d5ba87f9f0c8c8f481355e9095f0682d4b18d5431f46715226e1016dfc77c6" TargetMode="External"/><Relationship Id="rId131" Type="http://schemas.openxmlformats.org/officeDocument/2006/relationships/hyperlink" Target="https://www.datos101.com/blog/las-9-medidas-de-seguridad-informatica-basicas/" TargetMode="External"/><Relationship Id="rId136" Type="http://schemas.openxmlformats.org/officeDocument/2006/relationships/image" Target="media/image71.png"/><Relationship Id="rId157" Type="http://schemas.openxmlformats.org/officeDocument/2006/relationships/image" Target="media/image82.jpeg"/><Relationship Id="rId178" Type="http://schemas.openxmlformats.org/officeDocument/2006/relationships/theme" Target="theme/theme1.xml"/><Relationship Id="rId61" Type="http://schemas.openxmlformats.org/officeDocument/2006/relationships/hyperlink" Target="https://img.freepik.com/fotos-premium/centro-datos-varias-filas-bastidores-servidores-completamente-operativos-sistema-nube-sistema-seguridad_537132-135.jpg?w=826" TargetMode="External"/><Relationship Id="rId82" Type="http://schemas.openxmlformats.org/officeDocument/2006/relationships/hyperlink" Target="https://img.freepik.com/psd-premium/servidor-base-datos-interfaz-programacion-aplicaciones-api-representacion-3d-isometrica-centro-datos-estacion-carga-electrica-ciudad-inteligente-camiones-energia-renovable-turbinas-eolicas-paneles-solares_645257-925.jpg?w=826" TargetMode="External"/><Relationship Id="rId152" Type="http://schemas.openxmlformats.org/officeDocument/2006/relationships/image" Target="media/image79.png"/><Relationship Id="rId173" Type="http://schemas.openxmlformats.org/officeDocument/2006/relationships/hyperlink" Target="https://www.ujaen.es/servicios/utecnica/sites/servicio_utecnica/files/uploads/prevencion/ergonomia%20de%20la%20oficina.pdf" TargetMode="External"/><Relationship Id="rId19" Type="http://schemas.openxmlformats.org/officeDocument/2006/relationships/hyperlink" Target="https://img.freepik.com/vector-gratis/mensaje-sistema-alerta-falla-critica-sistema-vista-centro-datos-sala-servidores-bastidores-trabajadores-sistema-eliminacion-calor-error-sobrecalentamiento-alta-temperatura_1150-58770.jpg?w=740&amp;t=st=1667329040~exp=1667329640~hmac=ad3fe30f3780e261921608006dc985bdb59b2cee1b2456d71585040237a05392" TargetMode="External"/><Relationship Id="rId14" Type="http://schemas.openxmlformats.org/officeDocument/2006/relationships/image" Target="media/image2.png"/><Relationship Id="rId30" Type="http://schemas.openxmlformats.org/officeDocument/2006/relationships/image" Target="media/image10.jpe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0.jpeg"/><Relationship Id="rId100" Type="http://schemas.openxmlformats.org/officeDocument/2006/relationships/hyperlink" Target="https://www.google.com/url?sa=i&amp;url=https%3A%2F%2Fwww.shutterstock.com%2Fes%2Fsearch%2Fcircular-4-segment-info-graphic&amp;psig=AOvVaw3kPxhtOENhymCWwqwyqPvk&amp;ust=1667605951491000&amp;source=images&amp;cd=vfe&amp;ved=2ahUKEwjJlZe0mpP7AhW3bTABHSfnC1MQjRx6BAgAEAw" TargetMode="External"/><Relationship Id="rId105" Type="http://schemas.openxmlformats.org/officeDocument/2006/relationships/hyperlink" Target="https://www.unir.net/ingenieria/revista/riesgos-laborales-informatica/" TargetMode="External"/><Relationship Id="rId126" Type="http://schemas.openxmlformats.org/officeDocument/2006/relationships/image" Target="media/image67.png"/><Relationship Id="rId147" Type="http://schemas.openxmlformats.org/officeDocument/2006/relationships/hyperlink" Target="https://img.freepik.com/vector-premium/configurar-gestion-recuento-inventario-fisico_1016-3578.jpg?w=740" TargetMode="External"/><Relationship Id="rId168" Type="http://schemas.openxmlformats.org/officeDocument/2006/relationships/hyperlink" Target="http://es.presidencia.gov.co/normativa/normativa/DECRETO%20284%20DEL%2015%20FEBRERO%20DE%202018.pdf"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s://img.freepik.com/vector-gratis/pagina-inicio-isometrica-migracion-datos-digitales_107791-2683.jpg?w=740&amp;t=st=1667337785~exp=1667338385~hmac=092bae4f14941a2bb919d86c201dca2b5ec774f600862a364db705b0a60a6fa3" TargetMode="External"/><Relationship Id="rId93" Type="http://schemas.openxmlformats.org/officeDocument/2006/relationships/image" Target="media/image48.jpeg"/><Relationship Id="rId98" Type="http://schemas.openxmlformats.org/officeDocument/2006/relationships/hyperlink" Target="https://www.youtube.com/watch?v=87fQFljT7OQ" TargetMode="External"/><Relationship Id="rId121" Type="http://schemas.openxmlformats.org/officeDocument/2006/relationships/hyperlink" Target="https://img.freepik.com/vector-gratis/cifrado-correo-electronico-seguridad-datos-concepto-isometrico_107791-730.jpg?w=740&amp;t=st=1667350698~exp=1667351298~hmac=159516c4bf8deb1da0d9a1d0df8a3d68e6253292eab05dd2887c9b2f20320d7e" TargetMode="External"/><Relationship Id="rId142" Type="http://schemas.openxmlformats.org/officeDocument/2006/relationships/image" Target="media/image74.png"/><Relationship Id="rId163"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hyperlink" Target="https://img.freepik.com/foto-gratis/empresarios-que-trabajan-finanzas-contabilidad-analizan-financi_74952-1411.jpg?w=740&amp;t=st=1667329451~exp=1667330051~hmac=fb68676833f0fbd178dcc8badb87f07da7046317521da263cf1f6632c396fe86" TargetMode="External"/><Relationship Id="rId46" Type="http://schemas.openxmlformats.org/officeDocument/2006/relationships/image" Target="media/image21.jpeg"/><Relationship Id="rId67" Type="http://schemas.openxmlformats.org/officeDocument/2006/relationships/image" Target="media/image35.png"/><Relationship Id="rId116" Type="http://schemas.openxmlformats.org/officeDocument/2006/relationships/image" Target="media/image62.jpeg"/><Relationship Id="rId137" Type="http://schemas.openxmlformats.org/officeDocument/2006/relationships/hyperlink" Target="https://img.freepik.com/vector-gratis/ilustracion-lista-tareas-pendientes_53876-28518.jpg?w=740&amp;t=st=1667351694~exp=1667352294~hmac=043c9f75e52066fc5ca29dfc0664f81021f1cb4379ddad7d9882b6b05f91ba00" TargetMode="External"/><Relationship Id="rId158" Type="http://schemas.openxmlformats.org/officeDocument/2006/relationships/hyperlink" Target="https://img.freepik.com/foto-gratis/interior-gran-almacen-distribucion-estantes-apilados-paletas-productos-listos-mercado_342744-1481.jpg?w=740&amp;t=st=1667403091~exp=1667403691~hmac=4801eea7fe5e854fc92905d87f82a12050cb99790bf0977147b90a2fdeaa3a2c" TargetMode="External"/><Relationship Id="rId20" Type="http://schemas.openxmlformats.org/officeDocument/2006/relationships/image" Target="media/image5.png"/><Relationship Id="rId41" Type="http://schemas.openxmlformats.org/officeDocument/2006/relationships/hyperlink" Target="https://img.freepik.com/vector-gratis/empresario-red-datos_24908-57820.jpg?w=740&amp;t=st=1667332240~exp=1667332840~hmac=938fe38f79d3f86c37e11ac59053a8a6f3afb7bc305e14a9ba1e2644c2000df6" TargetMode="External"/><Relationship Id="rId62" Type="http://schemas.openxmlformats.org/officeDocument/2006/relationships/image" Target="media/image32.jpeg"/><Relationship Id="rId83" Type="http://schemas.openxmlformats.org/officeDocument/2006/relationships/image" Target="media/image43.png"/><Relationship Id="rId88" Type="http://schemas.openxmlformats.org/officeDocument/2006/relationships/hyperlink" Target="https://img.freepik.com/vector-gratis/grafico-tierra-3d-que-simboliza-ilustracion-comercio-mundial_456031-131.jpg?w=826&amp;t=st=1667407424~exp=1667408024~hmac=5a7f6f408a94064908716d3e0edebf002108067f2e436e39961e2bb897209835" TargetMode="External"/><Relationship Id="rId111" Type="http://schemas.openxmlformats.org/officeDocument/2006/relationships/image" Target="media/image58.png"/><Relationship Id="rId132" Type="http://schemas.openxmlformats.org/officeDocument/2006/relationships/image" Target="media/image69.jpeg"/><Relationship Id="rId153" Type="http://schemas.openxmlformats.org/officeDocument/2006/relationships/image" Target="media/image80.png"/><Relationship Id="rId174" Type="http://schemas.openxmlformats.org/officeDocument/2006/relationships/hyperlink" Target="https://archivo.minambiente.gov.co/images/AsuntosambientalesySectorialyUrbana/pdf/e-book_rae_/contenido_4_1.html" TargetMode="External"/><Relationship Id="rId15" Type="http://schemas.openxmlformats.org/officeDocument/2006/relationships/hyperlink" Target="https://img.freepik.com/vector-gratis/conjunto-isometrico-equipos-centro-datos_1284-21103.jpg?w=740&amp;t=st=1667325120~exp=1667325720~hmac=2560366f5aeaafd3c3b9fd5dc9609a5dd88a34b61bc821cd689581e57f49267b" TargetMode="External"/><Relationship Id="rId36" Type="http://schemas.openxmlformats.org/officeDocument/2006/relationships/image" Target="media/image14.png"/><Relationship Id="rId57" Type="http://schemas.openxmlformats.org/officeDocument/2006/relationships/image" Target="media/image29.png"/><Relationship Id="rId106" Type="http://schemas.openxmlformats.org/officeDocument/2006/relationships/hyperlink" Target="https://www.trt.net.tr/espanol/ciencia-y-tecnologia/2021/06/01/el-mundo-registra-un-alarmante-aumento-de-los-ataques-ciberneticos-con-sistemas-de-ransomware-1649506" TargetMode="External"/><Relationship Id="rId127" Type="http://schemas.openxmlformats.org/officeDocument/2006/relationships/hyperlink" Target="https://img.freepik.com/vector-gratis/concepto-teamwork-ruedas-engranaje_23-2147768777.jpg?w=740&amp;t=st=1667350902~exp=1667351502~hmac=21d9a568590ed721a98ec006811c03a5df72998865c34d3462791d35791e88b8" TargetMode="External"/><Relationship Id="rId10" Type="http://schemas.microsoft.com/office/2011/relationships/commentsExtended" Target="commentsExtended.xml"/><Relationship Id="rId31" Type="http://schemas.openxmlformats.org/officeDocument/2006/relationships/hyperlink" Target="https://img.freepik.com/vector-gratis/composicion-dibujos-animados-centro-datos-vista-interior-lugar-trabajo-analistas-datos-computadora-escritorio-ilustracion-servidores_1284-65661.jpg?w=740&amp;t=st=1667329793~exp=1667330393~hmac=89e37c3250066893ec72150c1420bacc6a44a0803c5616565db2b4972e03e9df" TargetMode="External"/><Relationship Id="rId52" Type="http://schemas.openxmlformats.org/officeDocument/2006/relationships/image" Target="media/image24.png"/><Relationship Id="rId73" Type="http://schemas.openxmlformats.org/officeDocument/2006/relationships/image" Target="media/image38.png"/><Relationship Id="rId78" Type="http://schemas.openxmlformats.org/officeDocument/2006/relationships/hyperlink" Target="https://img.freepik.com/fotos-premium/red-poligonal-brillante-abstracta-iconos-personas-lugar-simulado-concepto-comunicacion-digital-multimedia-redes-linea-representacion-3d_670147-8484.jpg?w=740" TargetMode="External"/><Relationship Id="rId94" Type="http://schemas.openxmlformats.org/officeDocument/2006/relationships/hyperlink" Target="https://img.freepik.com/foto-gratis/surtido-objetos-sucios-arrojados_23-2148996980.jpg?w=740&amp;t=st=1667407951~exp=1667408551~hmac=c2334be8def7fa277305d70dc4bf72475d662e575177f8fccc2d52dfebb10b36" TargetMode="External"/><Relationship Id="rId99" Type="http://schemas.openxmlformats.org/officeDocument/2006/relationships/image" Target="media/image50.png"/><Relationship Id="rId101" Type="http://schemas.openxmlformats.org/officeDocument/2006/relationships/image" Target="media/image51.png"/><Relationship Id="rId122" Type="http://schemas.openxmlformats.org/officeDocument/2006/relationships/image" Target="media/image65.jpeg"/><Relationship Id="rId143" Type="http://schemas.openxmlformats.org/officeDocument/2006/relationships/hyperlink" Target="https://img.freepik.com/vector-gratis/ilustracion-concepto-hoja-calculo_114360-736.jpg?w=740&amp;t=st=1667351863~exp=1667352463~hmac=6921fc8a27d42ecc5275e6de2d463fa945bb4d90fbf7c52543c470e1404b0731" TargetMode="External"/><Relationship Id="rId148" Type="http://schemas.openxmlformats.org/officeDocument/2006/relationships/image" Target="media/image77.png"/><Relationship Id="rId164" Type="http://schemas.openxmlformats.org/officeDocument/2006/relationships/hyperlink" Target="https://img.freepik.com/vector-gratis/ilustracion-concepto-plan-negocios_114360-1487.jpg?w=740&amp;t=st=1667404655~exp=1667405255~hmac=c5e159cb9a3bcff3480fc1adbae493e8622660ae1e233bd6f1af2dea878c7cb0" TargetMode="External"/><Relationship Id="rId169" Type="http://schemas.openxmlformats.org/officeDocument/2006/relationships/hyperlink" Target="https://www.minambiente.gov.co/wp-content/uploads/2021/06/ley-1672-2013.pdf" TargetMode="External"/><Relationship Id="rId4" Type="http://schemas.openxmlformats.org/officeDocument/2006/relationships/styles" Target="styles.xml"/><Relationship Id="rId9" Type="http://schemas.openxmlformats.org/officeDocument/2006/relationships/comments" Target="comments.xml"/><Relationship Id="rId26" Type="http://schemas.openxmlformats.org/officeDocument/2006/relationships/image" Target="media/image8.jpeg"/><Relationship Id="rId47" Type="http://schemas.openxmlformats.org/officeDocument/2006/relationships/hyperlink" Target="https://img.freepik.com/fotos-premium/empresario-icono-sistema-camara-seguridad-datos-estadisticos_110893-1082.jpg?w=996" TargetMode="External"/><Relationship Id="rId68" Type="http://schemas.openxmlformats.org/officeDocument/2006/relationships/hyperlink" Target="https://img.freepik.com/vector-gratis/administradores-sistemas-que-trabajan-centro-datos-solucionan-problemas-conexion-internet-isometrica-horizontal_1284-61820.jpg?w=826&amp;t=st=1667335496~exp=1667336096~hmac=789a5c046eacd6c3a99fc59c3cf51ba4e83af56446645c0b812f14f7a0cbade9" TargetMode="External"/><Relationship Id="rId89" Type="http://schemas.openxmlformats.org/officeDocument/2006/relationships/image" Target="media/image46.png"/><Relationship Id="rId112" Type="http://schemas.openxmlformats.org/officeDocument/2006/relationships/image" Target="media/image59.png"/><Relationship Id="rId133" Type="http://schemas.openxmlformats.org/officeDocument/2006/relationships/hyperlink" Target="https://img.freepik.com/fotos-premium/inspector-verificando-e-inspeccionando-edificio-lista-verificacion_123441-47.jpg?w=740" TargetMode="External"/><Relationship Id="rId154" Type="http://schemas.openxmlformats.org/officeDocument/2006/relationships/hyperlink" Target="https://cdn-icons-png.flaticon.com/512/864/864989.png?w=740&amp;t=st=1667399151~exp=1667399751~hmac=aaff8bd76e4244d862593d560187b645eabe2a3b7492789c145dc8f6dee2bf42" TargetMode="External"/><Relationship Id="rId175" Type="http://schemas.openxmlformats.org/officeDocument/2006/relationships/header" Target="header1.xml"/><Relationship Id="rId16" Type="http://schemas.openxmlformats.org/officeDocument/2006/relationships/image" Target="media/image3.png"/><Relationship Id="rId37" Type="http://schemas.openxmlformats.org/officeDocument/2006/relationships/image" Target="media/image15.png"/><Relationship Id="rId58" Type="http://schemas.openxmlformats.org/officeDocument/2006/relationships/image" Target="media/image30.png"/><Relationship Id="rId79" Type="http://schemas.openxmlformats.org/officeDocument/2006/relationships/image" Target="media/image41.jpeg"/><Relationship Id="rId102" Type="http://schemas.openxmlformats.org/officeDocument/2006/relationships/image" Target="media/image52.png"/><Relationship Id="rId123" Type="http://schemas.openxmlformats.org/officeDocument/2006/relationships/hyperlink" Target="https://img.freepik.com/foto-gratis/programa-seguridad-codificacion-hacker-sistema-masculino-software-pc-programacion-datos-firewall-servidor-cifrado-uso-computadora-codificar-script-aplicacion-pantalla_482257-46797.jpg?w=826&amp;t=st=1667350809~exp=1667351409~hmac=2bbf139860db44845ab22e818934258a7a86abc0416c87f23c4b6bf37afb89e3" TargetMode="External"/><Relationship Id="rId144" Type="http://schemas.openxmlformats.org/officeDocument/2006/relationships/image" Target="media/image75.png"/><Relationship Id="rId90" Type="http://schemas.openxmlformats.org/officeDocument/2006/relationships/hyperlink" Target="https://img.freepik.com/vector-gratis/concepto-csr-dibujado-mano_23-2148926019.jpg?w=740&amp;t=st=1667407544~exp=1667408144~hmac=7e11bd32bd7d74cc959533724624cbdc4f418a6c0cec4fac99837ca73d5cde31" TargetMode="External"/><Relationship Id="rId165" Type="http://schemas.openxmlformats.org/officeDocument/2006/relationships/image" Target="media/image86.png"/><Relationship Id="rId27" Type="http://schemas.openxmlformats.org/officeDocument/2006/relationships/hyperlink" Target="https://img.freepik.com/foto-gratis/vista-lateral-pirata-informatico-masculino-guantes-portatil_23-2148578161.jpg?w=740&amp;t=st=1667329682~exp=1667330282~hmac=a46b10e5bae01010b7b3af4a8ad60850d972a62a280339fc790d769cb2afde00" TargetMode="External"/><Relationship Id="rId48" Type="http://schemas.openxmlformats.org/officeDocument/2006/relationships/hyperlink" Target="https://www.computerweekly.com/es/opinion/Monitoreo-principio-basico-para-la-disponibilidad-de-un-centro-de-datos" TargetMode="External"/><Relationship Id="rId69" Type="http://schemas.openxmlformats.org/officeDocument/2006/relationships/image" Target="media/image36.jpeg"/><Relationship Id="rId113" Type="http://schemas.openxmlformats.org/officeDocument/2006/relationships/image" Target="media/image60.png"/><Relationship Id="rId134" Type="http://schemas.openxmlformats.org/officeDocument/2006/relationships/image" Target="media/image70.png"/><Relationship Id="rId80" Type="http://schemas.openxmlformats.org/officeDocument/2006/relationships/hyperlink" Target="https://img.freepik.com/vector-gratis/ilustracion-alojamiento-sitio-web-creativo-abstracto_23-2149221120.jpg?w=740&amp;t=st=1667338829~exp=1667339429~hmac=3a09a508870a25ea2a27fa5d47fe100b2f21fcbf736a5330c472bc0359329e57" TargetMode="External"/><Relationship Id="rId155" Type="http://schemas.openxmlformats.org/officeDocument/2006/relationships/image" Target="media/image81.jpeg"/><Relationship Id="rId176" Type="http://schemas.openxmlformats.org/officeDocument/2006/relationships/footer" Target="footer1.xml"/><Relationship Id="rId17" Type="http://schemas.openxmlformats.org/officeDocument/2006/relationships/hyperlink" Target="https://img.freepik.com/vector-gratis/ilustracion-concepto-informe-datos_114360-883.jpg?w=740&amp;t=st=1667325509~exp=1667326109~hmac=a41dcc10845ebf2c1e854d049c105332f6042d149bfc275d72e1e76ef9c6321b" TargetMode="External"/><Relationship Id="rId38" Type="http://schemas.openxmlformats.org/officeDocument/2006/relationships/image" Target="media/image16.png"/><Relationship Id="rId59" Type="http://schemas.openxmlformats.org/officeDocument/2006/relationships/hyperlink" Target="https://img.freepik.com/vector-premium/hombre-negocios-que-trabaja-sala-centro-datos-que-aloja-concepto-base-datos-informacion-monitoreo-computadora-servidor_48369-42181.jpg?w=826" TargetMode="External"/><Relationship Id="rId103" Type="http://schemas.openxmlformats.org/officeDocument/2006/relationships/image" Target="media/image53.png"/><Relationship Id="rId124" Type="http://schemas.openxmlformats.org/officeDocument/2006/relationships/image" Target="media/image66.jpeg"/><Relationship Id="rId70" Type="http://schemas.openxmlformats.org/officeDocument/2006/relationships/hyperlink" Target="https://img.freepik.com/foto-gratis/concepto-informacion-sistema-analisis-bases-datos-datos_53876-134071.jpg?w=740&amp;t=st=1667337399~exp=1667337999~hmac=1c73a986ad01b8ff493f4922a04debd1bfce67e22ea43f9c26b0cfe366264bb5" TargetMode="External"/><Relationship Id="rId91" Type="http://schemas.openxmlformats.org/officeDocument/2006/relationships/image" Target="media/image47.jpeg"/><Relationship Id="rId145" Type="http://schemas.openxmlformats.org/officeDocument/2006/relationships/hyperlink" Target="https://img.freepik.com/vector-gratis/operaciones-almacen-trabajadores-robots_3446-19.jpg?w=740&amp;t=st=1667397451~exp=1667398051~hmac=16df316c7176fd43fc5b9be4c3d91c13bfad2ff13ff1afd94c349aec1d1fd356" TargetMode="External"/><Relationship Id="rId166" Type="http://schemas.openxmlformats.org/officeDocument/2006/relationships/hyperlink" Target="https://www.google.com/url?client=internal-element-cse&amp;cx=17378af97b20a9ddf&amp;q=https://www.lospatios-nortedesantander.gov.co/Conectividad/InformesGEL/Matriz%2520de%2520Inventario%2520Activos%2520de%2520Informaci%25C3%25B3n%25202016.xlsx&amp;sa=U&amp;ved=2ahUKEwjVxpDPxOz5AhXWmIQIHW0OAb4QFnoECAcQAQ&amp;usg=AOvVaw3p-XH2TGFkKA_eqdkq77C9" TargetMode="External"/><Relationship Id="rId1" Type="http://schemas.openxmlformats.org/officeDocument/2006/relationships/customXml" Target="../customXml/item1.xml"/></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_rels/header1.xml.rels><?xml version="1.0" encoding="UTF-8" standalone="yes"?>
<Relationships xmlns="http://schemas.openxmlformats.org/package/2006/relationships"><Relationship Id="rId2" Type="http://schemas.openxmlformats.org/officeDocument/2006/relationships/image" Target="media/image89.png"/><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O8mZaehLGNh9HUqlm5HIiu1YdlA==">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</go:docsCustomData>
</go:gDocsCustomXmlDataStorage>
</file>

<file path=customXml/itemProps1.xml><?xml version="1.0" encoding="utf-8"?>
<ds:datastoreItem xmlns:ds="http://schemas.openxmlformats.org/officeDocument/2006/customXml" ds:itemID="{4F94B3F4-840A-418D-9D9B-9501C2CD2B0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11582</Words>
  <Characters>63704</Characters>
  <Application>Microsoft Office Word</Application>
  <DocSecurity>0</DocSecurity>
  <Lines>530</Lines>
  <Paragraphs>150</Paragraphs>
  <ScaleCrop>false</ScaleCrop>
  <Company/>
  <LinksUpToDate>false</LinksUpToDate>
  <CharactersWithSpaces>75136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Jorge Leonardo Camacho Pardo</cp:lastModifiedBy>
  <cp:revision>5</cp:revision>
  <dcterms:created xsi:type="dcterms:W3CDTF">2022-11-17T04:25:00Z</dcterms:created>
  <dcterms:modified xsi:type="dcterms:W3CDTF">2023-10-19T22:44:00Z</dcterms:modified>
</cp:coreProperties>
</file>